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spacing w:line="276" w:lineRule="auto"/>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4">
            <w:pPr>
              <w:spacing w:line="276" w:lineRule="auto"/>
              <w:rPr>
                <w:b w:val="0"/>
                <w:sz w:val="20"/>
                <w:szCs w:val="20"/>
              </w:rPr>
            </w:pPr>
            <w:r w:rsidDel="00000000" w:rsidR="00000000" w:rsidRPr="00000000">
              <w:rPr>
                <w:b w:val="0"/>
                <w:sz w:val="20"/>
                <w:szCs w:val="20"/>
                <w:rtl w:val="0"/>
              </w:rPr>
              <w:t xml:space="preserve">Técnico en Tratamiento de Riesgos de Ciberseguridad en la Micro, Pequeña y Mediana Empresa (mipymes)</w:t>
            </w:r>
          </w:p>
        </w:tc>
      </w:tr>
    </w:tbl>
    <w:p w:rsidR="00000000" w:rsidDel="00000000" w:rsidP="00000000" w:rsidRDefault="00000000" w:rsidRPr="00000000" w14:paraId="00000005">
      <w:pPr>
        <w:rPr>
          <w:sz w:val="20"/>
          <w:szCs w:val="20"/>
        </w:rPr>
      </w:pPr>
      <w:r w:rsidDel="00000000" w:rsidR="00000000" w:rsidRPr="00000000">
        <w:rPr>
          <w:rtl w:val="0"/>
        </w:rPr>
      </w:r>
    </w:p>
    <w:tbl>
      <w:tblPr>
        <w:tblStyle w:val="Table2"/>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904" w:hRule="atLeast"/>
          <w:tblHeader w:val="0"/>
        </w:trPr>
        <w:tc>
          <w:tcPr>
            <w:vAlign w:val="center"/>
          </w:tcPr>
          <w:p w:rsidR="00000000" w:rsidDel="00000000" w:rsidP="00000000" w:rsidRDefault="00000000" w:rsidRPr="00000000" w14:paraId="00000006">
            <w:pPr>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7">
            <w:pPr>
              <w:rPr>
                <w:b w:val="0"/>
                <w:sz w:val="20"/>
                <w:szCs w:val="20"/>
                <w:u w:val="single"/>
              </w:rPr>
            </w:pPr>
            <w:r w:rsidDel="00000000" w:rsidR="00000000" w:rsidRPr="00000000">
              <w:rPr>
                <w:b w:val="0"/>
                <w:sz w:val="20"/>
                <w:szCs w:val="20"/>
                <w:rtl w:val="0"/>
              </w:rPr>
              <w:t xml:space="preserve">220501108 - Diagnosticar la seguridad de la información de acuerdo con métodos de análisis y normativa técnica</w:t>
            </w:r>
            <w:r w:rsidDel="00000000" w:rsidR="00000000" w:rsidRPr="00000000">
              <w:rPr>
                <w:rtl w:val="0"/>
              </w:rPr>
            </w:r>
          </w:p>
        </w:tc>
        <w:tc>
          <w:tcPr>
            <w:vAlign w:val="center"/>
          </w:tcPr>
          <w:p w:rsidR="00000000" w:rsidDel="00000000" w:rsidP="00000000" w:rsidRDefault="00000000" w:rsidRPr="00000000" w14:paraId="00000008">
            <w:pPr>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9">
            <w:pPr>
              <w:ind w:left="66" w:firstLine="0"/>
              <w:rPr>
                <w:b w:val="0"/>
                <w:sz w:val="20"/>
                <w:szCs w:val="20"/>
              </w:rPr>
            </w:pPr>
            <w:r w:rsidDel="00000000" w:rsidR="00000000" w:rsidRPr="00000000">
              <w:rPr>
                <w:b w:val="0"/>
                <w:sz w:val="20"/>
                <w:szCs w:val="20"/>
                <w:rtl w:val="0"/>
              </w:rPr>
              <w:t xml:space="preserve">220501108-02-Valorar riesgos de ciberseguridad en MiPymes, acorde con los métodos definidos.</w:t>
            </w:r>
          </w:p>
        </w:tc>
      </w:tr>
    </w:tbl>
    <w:p w:rsidR="00000000" w:rsidDel="00000000" w:rsidP="00000000" w:rsidRDefault="00000000" w:rsidRPr="00000000" w14:paraId="0000000A">
      <w:pPr>
        <w:rPr>
          <w:sz w:val="20"/>
          <w:szCs w:val="20"/>
        </w:rPr>
      </w:pPr>
      <w:r w:rsidDel="00000000" w:rsidR="00000000" w:rsidRPr="00000000">
        <w:rPr>
          <w:rtl w:val="0"/>
        </w:rPr>
      </w:r>
    </w:p>
    <w:p w:rsidR="00000000" w:rsidDel="00000000" w:rsidP="00000000" w:rsidRDefault="00000000" w:rsidRPr="00000000" w14:paraId="0000000B">
      <w:pPr>
        <w:rPr>
          <w:sz w:val="20"/>
          <w:szCs w:val="20"/>
        </w:rPr>
      </w:pPr>
      <w:r w:rsidDel="00000000" w:rsidR="00000000" w:rsidRPr="00000000">
        <w:rPr>
          <w:rtl w:val="0"/>
        </w:rPr>
      </w:r>
    </w:p>
    <w:tbl>
      <w:tblPr>
        <w:tblStyle w:val="Table3"/>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C">
            <w:pPr>
              <w:spacing w:line="276" w:lineRule="auto"/>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0D">
            <w:pPr>
              <w:spacing w:line="276" w:lineRule="auto"/>
              <w:rPr>
                <w:b w:val="0"/>
                <w:sz w:val="20"/>
                <w:szCs w:val="20"/>
              </w:rPr>
            </w:pPr>
            <w:r w:rsidDel="00000000" w:rsidR="00000000" w:rsidRPr="00000000">
              <w:rPr>
                <w:b w:val="0"/>
                <w:sz w:val="20"/>
                <w:szCs w:val="20"/>
                <w:rtl w:val="0"/>
              </w:rPr>
              <w:t xml:space="preserve">02</w:t>
            </w:r>
          </w:p>
        </w:tc>
      </w:tr>
      <w:tr>
        <w:trPr>
          <w:cantSplit w:val="0"/>
          <w:trHeight w:val="340" w:hRule="atLeast"/>
          <w:tblHeader w:val="0"/>
        </w:trPr>
        <w:tc>
          <w:tcPr>
            <w:vAlign w:val="center"/>
          </w:tcPr>
          <w:p w:rsidR="00000000" w:rsidDel="00000000" w:rsidP="00000000" w:rsidRDefault="00000000" w:rsidRPr="00000000" w14:paraId="0000000E">
            <w:pPr>
              <w:spacing w:line="276" w:lineRule="auto"/>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0F">
            <w:pPr>
              <w:spacing w:line="276" w:lineRule="auto"/>
              <w:rPr>
                <w:b w:val="0"/>
                <w:sz w:val="20"/>
                <w:szCs w:val="20"/>
              </w:rPr>
            </w:pPr>
            <w:r w:rsidDel="00000000" w:rsidR="00000000" w:rsidRPr="00000000">
              <w:rPr>
                <w:b w:val="0"/>
                <w:sz w:val="20"/>
                <w:szCs w:val="20"/>
                <w:rtl w:val="0"/>
              </w:rPr>
              <w:t xml:space="preserve">Valoración del riesgo de ciberseguridad</w:t>
            </w:r>
          </w:p>
        </w:tc>
      </w:tr>
      <w:tr>
        <w:trPr>
          <w:cantSplit w:val="0"/>
          <w:trHeight w:val="340" w:hRule="atLeast"/>
          <w:tblHeader w:val="0"/>
        </w:trPr>
        <w:tc>
          <w:tcPr>
            <w:vAlign w:val="center"/>
          </w:tcPr>
          <w:p w:rsidR="00000000" w:rsidDel="00000000" w:rsidP="00000000" w:rsidRDefault="00000000" w:rsidRPr="00000000" w14:paraId="00000010">
            <w:pPr>
              <w:spacing w:line="276" w:lineRule="auto"/>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1">
            <w:pPr>
              <w:spacing w:line="276" w:lineRule="auto"/>
              <w:rPr>
                <w:b w:val="0"/>
                <w:sz w:val="20"/>
                <w:szCs w:val="20"/>
              </w:rPr>
            </w:pPr>
            <w:r w:rsidDel="00000000" w:rsidR="00000000" w:rsidRPr="00000000">
              <w:rPr>
                <w:rtl w:val="0"/>
              </w:rPr>
            </w:r>
          </w:p>
          <w:p w:rsidR="00000000" w:rsidDel="00000000" w:rsidP="00000000" w:rsidRDefault="00000000" w:rsidRPr="00000000" w14:paraId="00000012">
            <w:pPr>
              <w:spacing w:line="276" w:lineRule="auto"/>
              <w:rPr>
                <w:b w:val="0"/>
                <w:sz w:val="20"/>
                <w:szCs w:val="20"/>
              </w:rPr>
            </w:pPr>
            <w:r w:rsidDel="00000000" w:rsidR="00000000" w:rsidRPr="00000000">
              <w:rPr>
                <w:b w:val="0"/>
                <w:sz w:val="20"/>
                <w:szCs w:val="20"/>
                <w:rtl w:val="0"/>
              </w:rPr>
              <w:t xml:space="preserve">La valoración de riesgos en ciberseguridad en las organizaciones permite determinar el riesgo existente en los activos de información, para que a partir de un ejercicio evaluativo se determinen las salvaguardas necesarias para evitar que las amenazas se materialicen y conlleven a procesos críticos para la organización.</w:t>
            </w:r>
          </w:p>
          <w:p w:rsidR="00000000" w:rsidDel="00000000" w:rsidP="00000000" w:rsidRDefault="00000000" w:rsidRPr="00000000" w14:paraId="00000013">
            <w:pPr>
              <w:spacing w:line="276" w:lineRule="auto"/>
              <w:rPr>
                <w:b w:val="0"/>
                <w:sz w:val="20"/>
                <w:szCs w:val="20"/>
              </w:rPr>
            </w:pP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4">
            <w:pPr>
              <w:spacing w:line="276" w:lineRule="auto"/>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5">
            <w:pPr>
              <w:spacing w:line="276" w:lineRule="auto"/>
              <w:rPr>
                <w:b w:val="0"/>
                <w:sz w:val="20"/>
                <w:szCs w:val="20"/>
              </w:rPr>
            </w:pPr>
            <w:r w:rsidDel="00000000" w:rsidR="00000000" w:rsidRPr="00000000">
              <w:rPr>
                <w:b w:val="0"/>
                <w:sz w:val="20"/>
                <w:szCs w:val="20"/>
                <w:rtl w:val="0"/>
              </w:rPr>
              <w:t xml:space="preserve">Amenaza, Riesgo, Salvaguarda, Tratamiento, Vulnerabilidad</w:t>
            </w:r>
          </w:p>
        </w:tc>
      </w:tr>
    </w:tbl>
    <w:p w:rsidR="00000000" w:rsidDel="00000000" w:rsidP="00000000" w:rsidRDefault="00000000" w:rsidRPr="00000000" w14:paraId="00000016">
      <w:pPr>
        <w:rPr>
          <w:sz w:val="20"/>
          <w:szCs w:val="20"/>
        </w:rPr>
      </w:pPr>
      <w:r w:rsidDel="00000000" w:rsidR="00000000" w:rsidRPr="00000000">
        <w:rPr>
          <w:rtl w:val="0"/>
        </w:rPr>
      </w:r>
    </w:p>
    <w:tbl>
      <w:tblPr>
        <w:tblStyle w:val="Table4"/>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7">
            <w:pPr>
              <w:spacing w:line="276" w:lineRule="auto"/>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8">
            <w:pPr>
              <w:spacing w:line="276" w:lineRule="auto"/>
              <w:rPr>
                <w:b w:val="0"/>
                <w:sz w:val="16"/>
                <w:szCs w:val="16"/>
              </w:rPr>
            </w:pPr>
            <w:r w:rsidDel="00000000" w:rsidR="00000000" w:rsidRPr="00000000">
              <w:rPr>
                <w:b w:val="0"/>
                <w:sz w:val="20"/>
                <w:szCs w:val="20"/>
                <w:rtl w:val="0"/>
              </w:rPr>
              <w:t xml:space="preserve">Servicios</w:t>
            </w: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019">
            <w:pPr>
              <w:spacing w:line="276" w:lineRule="auto"/>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A">
            <w:pPr>
              <w:spacing w:line="276" w:lineRule="auto"/>
              <w:rPr>
                <w:b w:val="0"/>
                <w:sz w:val="20"/>
                <w:szCs w:val="20"/>
              </w:rPr>
            </w:pPr>
            <w:r w:rsidDel="00000000" w:rsidR="00000000" w:rsidRPr="00000000">
              <w:rPr>
                <w:b w:val="0"/>
                <w:sz w:val="20"/>
                <w:szCs w:val="20"/>
                <w:rtl w:val="0"/>
              </w:rPr>
              <w:t xml:space="preserve">Español</w:t>
            </w:r>
          </w:p>
        </w:tc>
      </w:tr>
    </w:tbl>
    <w:p w:rsidR="00000000" w:rsidDel="00000000" w:rsidP="00000000" w:rsidRDefault="00000000" w:rsidRPr="00000000" w14:paraId="0000001B">
      <w:pPr>
        <w:rPr>
          <w:sz w:val="20"/>
          <w:szCs w:val="20"/>
        </w:rPr>
      </w:pPr>
      <w:r w:rsidDel="00000000" w:rsidR="00000000" w:rsidRPr="00000000">
        <w:rPr>
          <w:rtl w:val="0"/>
        </w:rPr>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TABLA DE CONTENIDOS: </w:t>
      </w:r>
    </w:p>
    <w:p w:rsidR="00000000" w:rsidDel="00000000" w:rsidP="00000000" w:rsidRDefault="00000000" w:rsidRPr="00000000" w14:paraId="0000001D">
      <w:pPr>
        <w:rPr>
          <w:b w:val="1"/>
          <w:sz w:val="20"/>
          <w:szCs w:val="20"/>
        </w:rPr>
      </w:pPr>
      <w:r w:rsidDel="00000000" w:rsidR="00000000" w:rsidRPr="00000000">
        <w:rPr>
          <w:rtl w:val="0"/>
        </w:rPr>
      </w:r>
    </w:p>
    <w:p w:rsidR="00000000" w:rsidDel="00000000" w:rsidP="00000000" w:rsidRDefault="00000000" w:rsidRPr="00000000" w14:paraId="0000001E">
      <w:pPr>
        <w:ind w:left="284" w:firstLine="0"/>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1F">
      <w:pPr>
        <w:ind w:left="284" w:firstLine="0"/>
        <w:rPr>
          <w:b w:val="1"/>
          <w:sz w:val="20"/>
          <w:szCs w:val="20"/>
        </w:rPr>
      </w:pPr>
      <w:r w:rsidDel="00000000" w:rsidR="00000000" w:rsidRPr="00000000">
        <w:rPr>
          <w:rtl w:val="0"/>
        </w:rPr>
      </w:r>
    </w:p>
    <w:p w:rsidR="00000000" w:rsidDel="00000000" w:rsidP="00000000" w:rsidRDefault="00000000" w:rsidRPr="00000000" w14:paraId="00000020">
      <w:pPr>
        <w:numPr>
          <w:ilvl w:val="0"/>
          <w:numId w:val="13"/>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Gestión del riesgo informático</w:t>
      </w:r>
    </w:p>
    <w:p w:rsidR="00000000" w:rsidDel="00000000" w:rsidP="00000000" w:rsidRDefault="00000000" w:rsidRPr="00000000" w14:paraId="00000021">
      <w:pPr>
        <w:numPr>
          <w:ilvl w:val="1"/>
          <w:numId w:val="1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b w:val="1"/>
          <w:color w:val="000000"/>
          <w:sz w:val="20"/>
          <w:szCs w:val="20"/>
          <w:rtl w:val="0"/>
        </w:rPr>
        <w:t xml:space="preserve">Objetivo, características y beneficios</w:t>
      </w:r>
      <w:r w:rsidDel="00000000" w:rsidR="00000000" w:rsidRPr="00000000">
        <w:rPr>
          <w:rtl w:val="0"/>
        </w:rPr>
      </w:r>
    </w:p>
    <w:p w:rsidR="00000000" w:rsidDel="00000000" w:rsidP="00000000" w:rsidRDefault="00000000" w:rsidRPr="00000000" w14:paraId="00000022">
      <w:pPr>
        <w:numPr>
          <w:ilvl w:val="1"/>
          <w:numId w:val="1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Etapas</w:t>
      </w:r>
    </w:p>
    <w:p w:rsidR="00000000" w:rsidDel="00000000" w:rsidP="00000000" w:rsidRDefault="00000000" w:rsidRPr="00000000" w14:paraId="00000023">
      <w:pPr>
        <w:ind w:left="284" w:firstLine="0"/>
        <w:rPr>
          <w:b w:val="1"/>
          <w:sz w:val="20"/>
          <w:szCs w:val="20"/>
        </w:rPr>
      </w:pPr>
      <w:r w:rsidDel="00000000" w:rsidR="00000000" w:rsidRPr="00000000">
        <w:rPr>
          <w:rtl w:val="0"/>
        </w:rPr>
      </w:r>
    </w:p>
    <w:p w:rsidR="00000000" w:rsidDel="00000000" w:rsidP="00000000" w:rsidRDefault="00000000" w:rsidRPr="00000000" w14:paraId="00000024">
      <w:pPr>
        <w:numPr>
          <w:ilvl w:val="0"/>
          <w:numId w:val="13"/>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Controles de seguridad</w:t>
      </w:r>
    </w:p>
    <w:p w:rsidR="00000000" w:rsidDel="00000000" w:rsidP="00000000" w:rsidRDefault="00000000" w:rsidRPr="00000000" w14:paraId="00000025">
      <w:pPr>
        <w:numPr>
          <w:ilvl w:val="1"/>
          <w:numId w:val="1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Controles</w:t>
      </w:r>
    </w:p>
    <w:p w:rsidR="00000000" w:rsidDel="00000000" w:rsidP="00000000" w:rsidRDefault="00000000" w:rsidRPr="00000000" w14:paraId="00000026">
      <w:pPr>
        <w:numPr>
          <w:ilvl w:val="1"/>
          <w:numId w:val="1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Declaración de aplicabilidad</w:t>
      </w:r>
    </w:p>
    <w:p w:rsidR="00000000" w:rsidDel="00000000" w:rsidP="00000000" w:rsidRDefault="00000000" w:rsidRPr="00000000" w14:paraId="00000027">
      <w:pPr>
        <w:ind w:left="284" w:firstLine="0"/>
        <w:rPr>
          <w:b w:val="1"/>
          <w:sz w:val="20"/>
          <w:szCs w:val="20"/>
        </w:rPr>
      </w:pPr>
      <w:r w:rsidDel="00000000" w:rsidR="00000000" w:rsidRPr="00000000">
        <w:rPr>
          <w:rtl w:val="0"/>
        </w:rPr>
      </w:r>
    </w:p>
    <w:p w:rsidR="00000000" w:rsidDel="00000000" w:rsidP="00000000" w:rsidRDefault="00000000" w:rsidRPr="00000000" w14:paraId="00000028">
      <w:pPr>
        <w:numPr>
          <w:ilvl w:val="0"/>
          <w:numId w:val="13"/>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Magerit</w:t>
      </w:r>
    </w:p>
    <w:p w:rsidR="00000000" w:rsidDel="00000000" w:rsidP="00000000" w:rsidRDefault="00000000" w:rsidRPr="00000000" w14:paraId="00000029">
      <w:pPr>
        <w:numPr>
          <w:ilvl w:val="1"/>
          <w:numId w:val="1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Identificación de </w:t>
      </w:r>
      <w:r w:rsidDel="00000000" w:rsidR="00000000" w:rsidRPr="00000000">
        <w:rPr>
          <w:sz w:val="20"/>
          <w:szCs w:val="20"/>
          <w:rtl w:val="0"/>
        </w:rPr>
        <w:t xml:space="preserve">a</w:t>
      </w:r>
      <w:r w:rsidDel="00000000" w:rsidR="00000000" w:rsidRPr="00000000">
        <w:rPr>
          <w:color w:val="000000"/>
          <w:sz w:val="20"/>
          <w:szCs w:val="20"/>
          <w:rtl w:val="0"/>
        </w:rPr>
        <w:t xml:space="preserve">ctivos</w:t>
      </w:r>
    </w:p>
    <w:p w:rsidR="00000000" w:rsidDel="00000000" w:rsidP="00000000" w:rsidRDefault="00000000" w:rsidRPr="00000000" w14:paraId="0000002A">
      <w:pPr>
        <w:numPr>
          <w:ilvl w:val="1"/>
          <w:numId w:val="1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Identificación de </w:t>
      </w:r>
      <w:r w:rsidDel="00000000" w:rsidR="00000000" w:rsidRPr="00000000">
        <w:rPr>
          <w:sz w:val="20"/>
          <w:szCs w:val="20"/>
          <w:rtl w:val="0"/>
        </w:rPr>
        <w:t xml:space="preserve">a</w:t>
      </w:r>
      <w:r w:rsidDel="00000000" w:rsidR="00000000" w:rsidRPr="00000000">
        <w:rPr>
          <w:color w:val="000000"/>
          <w:sz w:val="20"/>
          <w:szCs w:val="20"/>
          <w:rtl w:val="0"/>
        </w:rPr>
        <w:t xml:space="preserve">menazas</w:t>
      </w:r>
    </w:p>
    <w:p w:rsidR="00000000" w:rsidDel="00000000" w:rsidP="00000000" w:rsidRDefault="00000000" w:rsidRPr="00000000" w14:paraId="0000002B">
      <w:pPr>
        <w:numPr>
          <w:ilvl w:val="1"/>
          <w:numId w:val="1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Determinación del impacto potencial</w:t>
      </w:r>
    </w:p>
    <w:p w:rsidR="00000000" w:rsidDel="00000000" w:rsidP="00000000" w:rsidRDefault="00000000" w:rsidRPr="00000000" w14:paraId="0000002C">
      <w:pPr>
        <w:numPr>
          <w:ilvl w:val="1"/>
          <w:numId w:val="1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Determinación del </w:t>
      </w:r>
      <w:r w:rsidDel="00000000" w:rsidR="00000000" w:rsidRPr="00000000">
        <w:rPr>
          <w:sz w:val="20"/>
          <w:szCs w:val="20"/>
          <w:rtl w:val="0"/>
        </w:rPr>
        <w:t xml:space="preserve">r</w:t>
      </w:r>
      <w:r w:rsidDel="00000000" w:rsidR="00000000" w:rsidRPr="00000000">
        <w:rPr>
          <w:color w:val="000000"/>
          <w:sz w:val="20"/>
          <w:szCs w:val="20"/>
          <w:rtl w:val="0"/>
        </w:rPr>
        <w:t xml:space="preserve">iesgo </w:t>
      </w:r>
      <w:r w:rsidDel="00000000" w:rsidR="00000000" w:rsidRPr="00000000">
        <w:rPr>
          <w:sz w:val="20"/>
          <w:szCs w:val="20"/>
          <w:rtl w:val="0"/>
        </w:rPr>
        <w:t xml:space="preserve">p</w:t>
      </w:r>
      <w:r w:rsidDel="00000000" w:rsidR="00000000" w:rsidRPr="00000000">
        <w:rPr>
          <w:color w:val="000000"/>
          <w:sz w:val="20"/>
          <w:szCs w:val="20"/>
          <w:rtl w:val="0"/>
        </w:rPr>
        <w:t xml:space="preserve">otencial</w:t>
      </w:r>
    </w:p>
    <w:p w:rsidR="00000000" w:rsidDel="00000000" w:rsidP="00000000" w:rsidRDefault="00000000" w:rsidRPr="00000000" w14:paraId="0000002D">
      <w:pPr>
        <w:numPr>
          <w:ilvl w:val="1"/>
          <w:numId w:val="1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Establecimiento de salvaguardas</w:t>
      </w:r>
    </w:p>
    <w:p w:rsidR="00000000" w:rsidDel="00000000" w:rsidP="00000000" w:rsidRDefault="00000000" w:rsidRPr="00000000" w14:paraId="0000002E">
      <w:pPr>
        <w:numPr>
          <w:ilvl w:val="1"/>
          <w:numId w:val="13"/>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color w:val="000000"/>
          <w:sz w:val="20"/>
          <w:szCs w:val="20"/>
          <w:rtl w:val="0"/>
        </w:rPr>
        <w:t xml:space="preserve">Impacto residual</w:t>
      </w:r>
    </w:p>
    <w:p w:rsidR="00000000" w:rsidDel="00000000" w:rsidP="00000000" w:rsidRDefault="00000000" w:rsidRPr="00000000" w14:paraId="0000002F">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32">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ind w:left="0" w:firstLine="0"/>
        <w:jc w:val="both"/>
        <w:rPr>
          <w:color w:val="000000"/>
          <w:sz w:val="20"/>
          <w:szCs w:val="20"/>
        </w:rPr>
      </w:pPr>
      <w:r w:rsidDel="00000000" w:rsidR="00000000" w:rsidRPr="00000000">
        <w:rPr>
          <w:color w:val="000000"/>
          <w:sz w:val="20"/>
          <w:szCs w:val="20"/>
          <w:rtl w:val="0"/>
        </w:rPr>
        <w:t xml:space="preserve">El proceso de valoración del riesgo en los activos de la organización permite determinar el grado de criticidad de estos, frente a una posible amenaza y que a partir de un ejercicio de evaluación aplicando metodologías como la que indica la ISO 31000 o Magerit, se pueden establecer acciones básicas y necesarias para que estas amenazas no se materialicen y afecten el desarrollo de las operaciones de la organización.</w:t>
      </w:r>
    </w:p>
    <w:p w:rsidR="00000000" w:rsidDel="00000000" w:rsidP="00000000" w:rsidRDefault="00000000" w:rsidRPr="00000000" w14:paraId="00000034">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35">
      <w:pPr>
        <w:ind w:left="0" w:firstLine="0"/>
        <w:jc w:val="both"/>
        <w:rPr>
          <w:sz w:val="20"/>
          <w:szCs w:val="20"/>
        </w:rPr>
      </w:pPr>
      <w:commentRangeStart w:id="0"/>
      <w:r w:rsidDel="00000000" w:rsidR="00000000" w:rsidRPr="00000000">
        <w:rPr>
          <w:sz w:val="20"/>
          <w:szCs w:val="20"/>
          <w:rtl w:val="0"/>
        </w:rPr>
        <w:t xml:space="preserve">A continua</w:t>
      </w:r>
      <w:commentRangeEnd w:id="0"/>
      <w:r w:rsidDel="00000000" w:rsidR="00000000" w:rsidRPr="00000000">
        <w:commentReference w:id="0"/>
      </w:r>
      <w:r w:rsidDel="00000000" w:rsidR="00000000" w:rsidRPr="00000000">
        <w:rPr>
          <w:sz w:val="20"/>
          <w:szCs w:val="20"/>
          <w:rtl w:val="0"/>
        </w:rPr>
        <w:t xml:space="preserve">ción, vamos a revisar algunos temas específicos relacionados con la valoración del riesgo y cómo la podemos aplicar a cualquier organización independientemente de su naturaleza, tamaño o sector económ</w:t>
      </w:r>
      <w:commentRangeStart w:id="1"/>
      <w:r w:rsidDel="00000000" w:rsidR="00000000" w:rsidRPr="00000000">
        <w:rPr>
          <w:sz w:val="20"/>
          <w:szCs w:val="20"/>
          <w:rtl w:val="0"/>
        </w:rPr>
        <w:t xml:space="preserve">ico.</w:t>
      </w:r>
    </w:p>
    <w:p w:rsidR="00000000" w:rsidDel="00000000" w:rsidP="00000000" w:rsidRDefault="00000000" w:rsidRPr="00000000" w14:paraId="00000036">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266700</wp:posOffset>
                </wp:positionH>
                <wp:positionV relativeFrom="paragraph">
                  <wp:posOffset>88900</wp:posOffset>
                </wp:positionV>
                <wp:extent cx="6181725" cy="1058284"/>
                <wp:effectExtent b="0" l="0" r="0" t="0"/>
                <wp:wrapNone/>
                <wp:docPr id="5" name=""/>
                <a:graphic>
                  <a:graphicData uri="http://schemas.microsoft.com/office/word/2010/wordprocessingGroup">
                    <wpg:wgp>
                      <wpg:cNvGrpSpPr/>
                      <wpg:grpSpPr>
                        <a:xfrm>
                          <a:off x="2255125" y="3250850"/>
                          <a:ext cx="6181725" cy="1058284"/>
                          <a:chOff x="2255125" y="3250850"/>
                          <a:chExt cx="6181750" cy="1058300"/>
                        </a:xfrm>
                      </wpg:grpSpPr>
                      <wpg:grpSp>
                        <wpg:cNvGrpSpPr/>
                        <wpg:grpSpPr>
                          <a:xfrm>
                            <a:off x="2255138" y="3250858"/>
                            <a:ext cx="6181725" cy="1058284"/>
                            <a:chOff x="2255125" y="3250850"/>
                            <a:chExt cx="6181750" cy="1058300"/>
                          </a:xfrm>
                        </wpg:grpSpPr>
                        <wps:wsp>
                          <wps:cNvSpPr/>
                          <wps:cNvPr id="3" name="Shape 3"/>
                          <wps:spPr>
                            <a:xfrm>
                              <a:off x="2255125" y="3250850"/>
                              <a:ext cx="6181750" cy="105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250858"/>
                              <a:ext cx="6181725" cy="1058284"/>
                              <a:chOff x="2255125" y="3250850"/>
                              <a:chExt cx="6181750" cy="1058300"/>
                            </a:xfrm>
                          </wpg:grpSpPr>
                          <wps:wsp>
                            <wps:cNvSpPr/>
                            <wps:cNvPr id="77" name="Shape 77"/>
                            <wps:spPr>
                              <a:xfrm>
                                <a:off x="2255125" y="3250850"/>
                                <a:ext cx="6181750" cy="105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250858"/>
                                <a:ext cx="6181725" cy="1058284"/>
                                <a:chOff x="2255138" y="3250858"/>
                                <a:chExt cx="6181725" cy="1058284"/>
                              </a:xfrm>
                            </wpg:grpSpPr>
                            <wps:wsp>
                              <wps:cNvSpPr/>
                              <wps:cNvPr id="79" name="Shape 79"/>
                              <wps:spPr>
                                <a:xfrm>
                                  <a:off x="2255138" y="3250858"/>
                                  <a:ext cx="6181725" cy="1058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250858"/>
                                  <a:ext cx="6181725" cy="1058284"/>
                                  <a:chOff x="2255125" y="3250850"/>
                                  <a:chExt cx="6181750" cy="1058300"/>
                                </a:xfrm>
                              </wpg:grpSpPr>
                              <wps:wsp>
                                <wps:cNvSpPr/>
                                <wps:cNvPr id="81" name="Shape 81"/>
                                <wps:spPr>
                                  <a:xfrm>
                                    <a:off x="2255125" y="3250850"/>
                                    <a:ext cx="6181750" cy="105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250858"/>
                                    <a:ext cx="6181725" cy="1058284"/>
                                    <a:chOff x="2255138" y="3250858"/>
                                    <a:chExt cx="6181725" cy="1058284"/>
                                  </a:xfrm>
                                </wpg:grpSpPr>
                                <wps:wsp>
                                  <wps:cNvSpPr/>
                                  <wps:cNvPr id="83" name="Shape 83"/>
                                  <wps:spPr>
                                    <a:xfrm>
                                      <a:off x="2255138" y="3250858"/>
                                      <a:ext cx="6181725" cy="1058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250858"/>
                                      <a:ext cx="6181725" cy="1058284"/>
                                      <a:chOff x="2274659" y="3191367"/>
                                      <a:chExt cx="6994357" cy="1177276"/>
                                    </a:xfrm>
                                  </wpg:grpSpPr>
                                  <wps:wsp>
                                    <wps:cNvSpPr/>
                                    <wps:cNvPr id="85" name="Shape 85"/>
                                    <wps:spPr>
                                      <a:xfrm>
                                        <a:off x="2274659" y="3191367"/>
                                        <a:ext cx="6994350" cy="117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87" name="Shape 87"/>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89" name="Shape 89"/>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91" name="Shape 91"/>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CF02_Video_introductorio</w:t>
                                                </w:r>
                                              </w:p>
                                            </w:txbxContent>
                                          </wps:txbx>
                                          <wps:bodyPr anchorCtr="0" anchor="ctr" bIns="45700" lIns="91425" spcFirstLastPara="1" rIns="91425" wrap="square" tIns="45700">
                                            <a:noAutofit/>
                                          </wps:bodyPr>
                                        </wps:wsp>
                                      </wpg:grpSp>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266700</wp:posOffset>
                </wp:positionH>
                <wp:positionV relativeFrom="paragraph">
                  <wp:posOffset>88900</wp:posOffset>
                </wp:positionV>
                <wp:extent cx="6181725" cy="1058284"/>
                <wp:effectExtent b="0" l="0" r="0" t="0"/>
                <wp:wrapNone/>
                <wp:docPr id="5" name="image21.png"/>
                <a:graphic>
                  <a:graphicData uri="http://schemas.openxmlformats.org/drawingml/2006/picture">
                    <pic:pic>
                      <pic:nvPicPr>
                        <pic:cNvPr id="0" name="image21.png"/>
                        <pic:cNvPicPr preferRelativeResize="0"/>
                      </pic:nvPicPr>
                      <pic:blipFill>
                        <a:blip r:embed="rId7"/>
                        <a:srcRect/>
                        <a:stretch>
                          <a:fillRect/>
                        </a:stretch>
                      </pic:blipFill>
                      <pic:spPr>
                        <a:xfrm>
                          <a:off x="0" y="0"/>
                          <a:ext cx="6181725" cy="1058284"/>
                        </a:xfrm>
                        <a:prstGeom prst="rect"/>
                        <a:ln/>
                      </pic:spPr>
                    </pic:pic>
                  </a:graphicData>
                </a:graphic>
              </wp:anchor>
            </w:drawing>
          </mc:Fallback>
        </mc:AlternateContent>
      </w:r>
    </w:p>
    <w:p w:rsidR="00000000" w:rsidDel="00000000" w:rsidP="00000000" w:rsidRDefault="00000000" w:rsidRPr="00000000" w14:paraId="00000038">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ind w:left="360" w:firstLine="0"/>
        <w:jc w:val="both"/>
        <w:rPr>
          <w:sz w:val="20"/>
          <w:szCs w:val="20"/>
        </w:rPr>
      </w:pP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DESARROLLO DE CONTENIDOS </w:t>
      </w:r>
    </w:p>
    <w:p w:rsidR="00000000" w:rsidDel="00000000" w:rsidP="00000000" w:rsidRDefault="00000000" w:rsidRPr="00000000" w14:paraId="00000043">
      <w:pPr>
        <w:rPr>
          <w:b w:val="1"/>
          <w:sz w:val="20"/>
          <w:szCs w:val="20"/>
        </w:rPr>
      </w:pPr>
      <w:r w:rsidDel="00000000" w:rsidR="00000000" w:rsidRPr="00000000">
        <w:rPr>
          <w:rtl w:val="0"/>
        </w:rPr>
      </w:r>
    </w:p>
    <w:p w:rsidR="00000000" w:rsidDel="00000000" w:rsidP="00000000" w:rsidRDefault="00000000" w:rsidRPr="00000000" w14:paraId="00000044">
      <w:pPr>
        <w:numPr>
          <w:ilvl w:val="0"/>
          <w:numId w:val="10"/>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Gestión del riesgo informático</w:t>
      </w:r>
    </w:p>
    <w:p w:rsidR="00000000" w:rsidDel="00000000" w:rsidP="00000000" w:rsidRDefault="00000000" w:rsidRPr="00000000" w14:paraId="00000045">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ind w:left="0" w:firstLine="0"/>
        <w:jc w:val="both"/>
        <w:rPr>
          <w:sz w:val="20"/>
          <w:szCs w:val="20"/>
        </w:rPr>
      </w:pPr>
      <w:r w:rsidDel="00000000" w:rsidR="00000000" w:rsidRPr="00000000">
        <w:rPr>
          <w:color w:val="000000"/>
          <w:sz w:val="20"/>
          <w:szCs w:val="20"/>
          <w:rtl w:val="0"/>
        </w:rPr>
        <w:t xml:space="preserve">La gestión del riesgo informático se consolida como una práctica que busca a partir de metodologías, identificar oportunamente posibles vulnerabilidades que puedan ser aprovechadas mediante amenazas y evitar que se conviertan en un riesgo y mejor aún, que no se materialicen, evitando incidentes que conlleven a situaciones críticas</w:t>
      </w:r>
      <w:r w:rsidDel="00000000" w:rsidR="00000000" w:rsidRPr="00000000">
        <w:rPr>
          <w:sz w:val="20"/>
          <w:szCs w:val="20"/>
          <w:rtl w:val="0"/>
        </w:rPr>
        <w:t xml:space="preserve">; esta </w:t>
      </w:r>
      <w:r w:rsidDel="00000000" w:rsidR="00000000" w:rsidRPr="00000000">
        <w:rPr>
          <w:color w:val="000000"/>
          <w:sz w:val="20"/>
          <w:szCs w:val="20"/>
          <w:rtl w:val="0"/>
        </w:rPr>
        <w:t xml:space="preserve">estrategia</w:t>
      </w:r>
      <w:r w:rsidDel="00000000" w:rsidR="00000000" w:rsidRPr="00000000">
        <w:rPr>
          <w:sz w:val="20"/>
          <w:szCs w:val="20"/>
          <w:rtl w:val="0"/>
        </w:rPr>
        <w:t xml:space="preserve"> </w:t>
      </w:r>
      <w:r w:rsidDel="00000000" w:rsidR="00000000" w:rsidRPr="00000000">
        <w:rPr>
          <w:color w:val="000000"/>
          <w:sz w:val="20"/>
          <w:szCs w:val="20"/>
          <w:rtl w:val="0"/>
        </w:rPr>
        <w:t xml:space="preserve">ayudar a</w:t>
      </w:r>
      <w:r w:rsidDel="00000000" w:rsidR="00000000" w:rsidRPr="00000000">
        <w:rPr>
          <w:sz w:val="20"/>
          <w:szCs w:val="20"/>
          <w:rtl w:val="0"/>
        </w:rPr>
        <w:t xml:space="preserve"> determinar</w:t>
      </w:r>
      <w:r w:rsidDel="00000000" w:rsidR="00000000" w:rsidRPr="00000000">
        <w:rPr>
          <w:color w:val="000000"/>
          <w:sz w:val="20"/>
          <w:szCs w:val="20"/>
          <w:rtl w:val="0"/>
        </w:rPr>
        <w:t xml:space="preserve"> de manera preventiva cualquiera de estas situaciones y permite identificar los controles y salvaguardas </w:t>
      </w:r>
      <w:r w:rsidDel="00000000" w:rsidR="00000000" w:rsidRPr="00000000">
        <w:rPr>
          <w:sz w:val="20"/>
          <w:szCs w:val="20"/>
          <w:rtl w:val="0"/>
        </w:rPr>
        <w:t xml:space="preserve">necesarias</w:t>
      </w:r>
      <w:r w:rsidDel="00000000" w:rsidR="00000000" w:rsidRPr="00000000">
        <w:rPr>
          <w:color w:val="000000"/>
          <w:sz w:val="20"/>
          <w:szCs w:val="20"/>
          <w:rtl w:val="0"/>
        </w:rPr>
        <w:t xml:space="preserve"> para hacer frente y evitar que estas situaciones sucedan en las organizaciones.</w:t>
      </w: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ind w:left="360" w:firstLine="0"/>
        <w:jc w:val="both"/>
        <w:rPr>
          <w:b w:val="1"/>
          <w:color w:val="000000"/>
          <w:sz w:val="20"/>
          <w:szCs w:val="20"/>
        </w:rPr>
      </w:pPr>
      <w:r w:rsidDel="00000000" w:rsidR="00000000" w:rsidRPr="00000000">
        <w:rPr>
          <w:b w:val="1"/>
          <w:sz w:val="20"/>
          <w:szCs w:val="20"/>
          <w:rtl w:val="0"/>
        </w:rPr>
        <w:t xml:space="preserve">1.1. Objetivo</w:t>
      </w:r>
      <w:r w:rsidDel="00000000" w:rsidR="00000000" w:rsidRPr="00000000">
        <w:rPr>
          <w:sz w:val="20"/>
          <w:szCs w:val="20"/>
          <w:rtl w:val="0"/>
        </w:rPr>
        <w:t xml:space="preserve">, </w:t>
      </w:r>
      <w:r w:rsidDel="00000000" w:rsidR="00000000" w:rsidRPr="00000000">
        <w:rPr>
          <w:b w:val="1"/>
          <w:color w:val="000000"/>
          <w:sz w:val="20"/>
          <w:szCs w:val="20"/>
          <w:rtl w:val="0"/>
        </w:rPr>
        <w:t xml:space="preserve">características y beneficios</w:t>
      </w:r>
    </w:p>
    <w:p w:rsidR="00000000" w:rsidDel="00000000" w:rsidP="00000000" w:rsidRDefault="00000000" w:rsidRPr="00000000" w14:paraId="00000049">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ind w:left="0" w:firstLine="0"/>
        <w:jc w:val="both"/>
        <w:rPr>
          <w:color w:val="000000"/>
          <w:sz w:val="20"/>
          <w:szCs w:val="20"/>
        </w:rPr>
      </w:pPr>
      <w:r w:rsidDel="00000000" w:rsidR="00000000" w:rsidRPr="00000000">
        <w:rPr>
          <w:color w:val="000000"/>
          <w:sz w:val="20"/>
          <w:szCs w:val="20"/>
          <w:rtl w:val="0"/>
        </w:rPr>
        <w:t xml:space="preserve">La gestión del riesgo se consolida como un proceso que permite identificar, evaluar y proponer estrategias para enfrentar los riesgos que pueden presentarse ante un activo de información.</w:t>
      </w:r>
    </w:p>
    <w:p w:rsidR="00000000" w:rsidDel="00000000" w:rsidP="00000000" w:rsidRDefault="00000000" w:rsidRPr="00000000" w14:paraId="0000004B">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sz w:val="20"/>
          <w:szCs w:val="20"/>
          <w:rtl w:val="0"/>
        </w:rPr>
        <w:t xml:space="preserve">Los objetivos, características y beneficios, son:</w:t>
      </w:r>
    </w:p>
    <w:p w:rsidR="00000000" w:rsidDel="00000000" w:rsidP="00000000" w:rsidRDefault="00000000" w:rsidRPr="00000000" w14:paraId="00000057">
      <w:pPr>
        <w:tabs>
          <w:tab w:val="center" w:pos="4419"/>
          <w:tab w:val="right" w:pos="8838"/>
        </w:tabs>
        <w:spacing w:line="240" w:lineRule="auto"/>
        <w:rPr>
          <w:sz w:val="20"/>
          <w:szCs w:val="20"/>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tbl>
      <w:tblPr>
        <w:tblStyle w:val="Table5"/>
        <w:tblW w:w="960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6315"/>
        <w:tblGridChange w:id="0">
          <w:tblGrid>
            <w:gridCol w:w="3285"/>
            <w:gridCol w:w="6315"/>
          </w:tblGrid>
        </w:tblGridChange>
      </w:tblGrid>
      <w:tr>
        <w:trPr>
          <w:cantSplit w:val="0"/>
          <w:trHeight w:val="178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9">
            <w:pPr>
              <w:tabs>
                <w:tab w:val="center" w:pos="4419"/>
                <w:tab w:val="right" w:pos="8838"/>
              </w:tabs>
              <w:rPr>
                <w:sz w:val="20"/>
                <w:szCs w:val="20"/>
              </w:rPr>
            </w:pPr>
            <w:r w:rsidDel="00000000" w:rsidR="00000000" w:rsidRPr="00000000">
              <w:rPr>
                <w:sz w:val="20"/>
                <w:szCs w:val="20"/>
              </w:rPr>
              <w:drawing>
                <wp:inline distB="114300" distT="114300" distL="114300" distR="114300">
                  <wp:extent cx="1952625" cy="1077277"/>
                  <wp:effectExtent b="0" l="0" r="0" t="0"/>
                  <wp:docPr id="18"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952625" cy="1077277"/>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both"/>
              <w:rPr>
                <w:sz w:val="20"/>
                <w:szCs w:val="20"/>
              </w:rPr>
            </w:pPr>
            <w:r w:rsidDel="00000000" w:rsidR="00000000" w:rsidRPr="00000000">
              <w:rPr>
                <w:rtl w:val="0"/>
              </w:rPr>
            </w:r>
          </w:p>
          <w:p w:rsidR="00000000" w:rsidDel="00000000" w:rsidP="00000000" w:rsidRDefault="00000000" w:rsidRPr="00000000" w14:paraId="0000005B">
            <w:pPr>
              <w:widowControl w:val="0"/>
              <w:pBdr>
                <w:top w:space="0" w:sz="0" w:val="nil"/>
                <w:left w:space="0" w:sz="0" w:val="nil"/>
                <w:bottom w:space="0" w:sz="0" w:val="nil"/>
                <w:right w:space="0" w:sz="0" w:val="nil"/>
                <w:between w:space="0" w:sz="0" w:val="nil"/>
              </w:pBdr>
              <w:rPr>
                <w:color w:val="1155cc"/>
                <w:sz w:val="12"/>
                <w:szCs w:val="12"/>
              </w:rPr>
            </w:pPr>
            <w:r w:rsidDel="00000000" w:rsidR="00000000" w:rsidRPr="00000000">
              <w:rPr>
                <w:sz w:val="16"/>
                <w:szCs w:val="16"/>
                <w:rtl w:val="0"/>
              </w:rPr>
              <w:t xml:space="preserve">Referencia de imagen:</w:t>
            </w:r>
            <w:r w:rsidDel="00000000" w:rsidR="00000000" w:rsidRPr="00000000">
              <w:rPr>
                <w:rtl w:val="0"/>
              </w:rPr>
            </w:r>
          </w:p>
          <w:p w:rsidR="00000000" w:rsidDel="00000000" w:rsidP="00000000" w:rsidRDefault="00000000" w:rsidRPr="00000000" w14:paraId="0000005C">
            <w:pPr>
              <w:widowControl w:val="0"/>
              <w:pBdr>
                <w:top w:space="0" w:sz="0" w:val="nil"/>
                <w:left w:space="0" w:sz="0" w:val="nil"/>
                <w:bottom w:space="0" w:sz="0" w:val="nil"/>
                <w:right w:space="0" w:sz="0" w:val="nil"/>
                <w:between w:space="0" w:sz="0" w:val="nil"/>
              </w:pBdr>
              <w:rPr>
                <w:color w:val="1155cc"/>
                <w:sz w:val="12"/>
                <w:szCs w:val="12"/>
              </w:rPr>
            </w:pPr>
            <w:r w:rsidDel="00000000" w:rsidR="00000000" w:rsidRPr="00000000">
              <w:rPr>
                <w:color w:val="1155cc"/>
                <w:sz w:val="12"/>
                <w:szCs w:val="12"/>
                <w:rtl w:val="0"/>
              </w:rPr>
              <w:t xml:space="preserve">https://as2.ftcdn.net/v2/jpg/05/28/73/77/1000_F_528737741_s08CVG6n8IidWvqIM8woLpquSmRePcDr.jpg</w:t>
            </w:r>
          </w:p>
        </w:tc>
        <w:tc>
          <w:tcPr>
            <w:shd w:fill="auto" w:val="clear"/>
            <w:tcMar>
              <w:top w:w="100.0" w:type="dxa"/>
              <w:left w:w="100.0" w:type="dxa"/>
              <w:bottom w:w="100.0" w:type="dxa"/>
              <w:right w:w="100.0" w:type="dxa"/>
            </w:tcMar>
          </w:tcPr>
          <w:p w:rsidR="00000000" w:rsidDel="00000000" w:rsidP="00000000" w:rsidRDefault="00000000" w:rsidRPr="00000000" w14:paraId="0000005D">
            <w:pPr>
              <w:jc w:val="both"/>
              <w:rPr>
                <w:sz w:val="20"/>
                <w:szCs w:val="20"/>
              </w:rPr>
            </w:pPr>
            <w:r w:rsidDel="00000000" w:rsidR="00000000" w:rsidRPr="00000000">
              <w:rPr>
                <w:sz w:val="20"/>
                <w:szCs w:val="20"/>
                <w:rtl w:val="0"/>
              </w:rPr>
              <w:t xml:space="preserve">Objetivos:</w:t>
            </w:r>
          </w:p>
          <w:p w:rsidR="00000000" w:rsidDel="00000000" w:rsidP="00000000" w:rsidRDefault="00000000" w:rsidRPr="00000000" w14:paraId="0000005E">
            <w:pPr>
              <w:jc w:val="both"/>
              <w:rPr>
                <w:b w:val="0"/>
                <w:sz w:val="20"/>
                <w:szCs w:val="20"/>
              </w:rPr>
            </w:pPr>
            <w:r w:rsidDel="00000000" w:rsidR="00000000" w:rsidRPr="00000000">
              <w:rPr>
                <w:sz w:val="20"/>
                <w:szCs w:val="20"/>
                <w:rtl w:val="0"/>
              </w:rPr>
              <w:t xml:space="preserve">-</w:t>
            </w:r>
            <w:r w:rsidDel="00000000" w:rsidR="00000000" w:rsidRPr="00000000">
              <w:rPr>
                <w:b w:val="0"/>
                <w:sz w:val="20"/>
                <w:szCs w:val="20"/>
                <w:rtl w:val="0"/>
              </w:rPr>
              <w:t xml:space="preserve"> Reconocer los tipos de riesgos que pueden afectar las operaciones   en una organización.</w:t>
            </w:r>
          </w:p>
          <w:p w:rsidR="00000000" w:rsidDel="00000000" w:rsidP="00000000" w:rsidRDefault="00000000" w:rsidRPr="00000000" w14:paraId="0000005F">
            <w:pPr>
              <w:jc w:val="both"/>
              <w:rPr>
                <w:b w:val="0"/>
                <w:sz w:val="20"/>
                <w:szCs w:val="20"/>
              </w:rPr>
            </w:pPr>
            <w:r w:rsidDel="00000000" w:rsidR="00000000" w:rsidRPr="00000000">
              <w:rPr>
                <w:b w:val="0"/>
                <w:sz w:val="20"/>
                <w:szCs w:val="20"/>
                <w:rtl w:val="0"/>
              </w:rPr>
              <w:t xml:space="preserve">- Evaluar y controlar los riesgos, a partir de la aplicación de </w:t>
            </w:r>
          </w:p>
          <w:p w:rsidR="00000000" w:rsidDel="00000000" w:rsidP="00000000" w:rsidRDefault="00000000" w:rsidRPr="00000000" w14:paraId="00000060">
            <w:pPr>
              <w:jc w:val="both"/>
              <w:rPr>
                <w:b w:val="0"/>
                <w:sz w:val="20"/>
                <w:szCs w:val="20"/>
              </w:rPr>
            </w:pPr>
            <w:r w:rsidDel="00000000" w:rsidR="00000000" w:rsidRPr="00000000">
              <w:rPr>
                <w:b w:val="0"/>
                <w:sz w:val="20"/>
                <w:szCs w:val="20"/>
                <w:rtl w:val="0"/>
              </w:rPr>
              <w:t xml:space="preserve">    Salvaguardar.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1">
            <w:pPr>
              <w:jc w:val="both"/>
              <w:rPr>
                <w:sz w:val="20"/>
                <w:szCs w:val="20"/>
              </w:rPr>
            </w:pPr>
            <w:r w:rsidDel="00000000" w:rsidR="00000000" w:rsidRPr="00000000">
              <w:rPr>
                <w:sz w:val="20"/>
                <w:szCs w:val="20"/>
              </w:rPr>
              <w:drawing>
                <wp:inline distB="114300" distT="114300" distL="114300" distR="114300">
                  <wp:extent cx="1952625" cy="762000"/>
                  <wp:effectExtent b="0" l="0" r="0" t="0"/>
                  <wp:docPr id="2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9526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widowControl w:val="0"/>
              <w:pBdr>
                <w:top w:space="0" w:sz="0" w:val="nil"/>
                <w:left w:space="0" w:sz="0" w:val="nil"/>
                <w:bottom w:space="0" w:sz="0" w:val="nil"/>
                <w:right w:space="0" w:sz="0" w:val="nil"/>
                <w:between w:space="0" w:sz="0" w:val="nil"/>
              </w:pBdr>
              <w:rPr>
                <w:color w:val="1155cc"/>
                <w:sz w:val="12"/>
                <w:szCs w:val="12"/>
              </w:rPr>
            </w:pPr>
            <w:r w:rsidDel="00000000" w:rsidR="00000000" w:rsidRPr="00000000">
              <w:rPr>
                <w:sz w:val="16"/>
                <w:szCs w:val="16"/>
                <w:rtl w:val="0"/>
              </w:rPr>
              <w:t xml:space="preserve">Referencia de imagen:</w:t>
            </w:r>
            <w:r w:rsidDel="00000000" w:rsidR="00000000" w:rsidRPr="00000000">
              <w:rPr>
                <w:rtl w:val="0"/>
              </w:rPr>
            </w:r>
          </w:p>
          <w:p w:rsidR="00000000" w:rsidDel="00000000" w:rsidP="00000000" w:rsidRDefault="00000000" w:rsidRPr="00000000" w14:paraId="00000063">
            <w:pPr>
              <w:widowControl w:val="0"/>
              <w:pBdr>
                <w:top w:space="0" w:sz="0" w:val="nil"/>
                <w:left w:space="0" w:sz="0" w:val="nil"/>
                <w:bottom w:space="0" w:sz="0" w:val="nil"/>
                <w:right w:space="0" w:sz="0" w:val="nil"/>
                <w:between w:space="0" w:sz="0" w:val="nil"/>
              </w:pBdr>
              <w:rPr>
                <w:color w:val="1155cc"/>
                <w:sz w:val="12"/>
                <w:szCs w:val="12"/>
              </w:rPr>
            </w:pPr>
            <w:r w:rsidDel="00000000" w:rsidR="00000000" w:rsidRPr="00000000">
              <w:rPr>
                <w:color w:val="1155cc"/>
                <w:sz w:val="12"/>
                <w:szCs w:val="12"/>
                <w:rtl w:val="0"/>
              </w:rPr>
              <w:t xml:space="preserve">https://as2.ftcdn.net/v2/jpg/05/33/07/79/1000_F_533077982_T0ey8yF4u5SU7bIaK7bId4cOJWbGdJXS.jpg</w:t>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Características:</w:t>
            </w:r>
          </w:p>
          <w:p w:rsidR="00000000" w:rsidDel="00000000" w:rsidP="00000000" w:rsidRDefault="00000000" w:rsidRPr="00000000" w14:paraId="00000065">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66">
            <w:pPr>
              <w:jc w:val="both"/>
              <w:rPr>
                <w:del w:author="Alix Cecilia Chinchilla Rueda" w:id="0" w:date="2022-10-14T10:46:00Z"/>
                <w:b w:val="0"/>
                <w:sz w:val="20"/>
                <w:szCs w:val="20"/>
              </w:rPr>
            </w:pPr>
            <w:r w:rsidDel="00000000" w:rsidR="00000000" w:rsidRPr="00000000">
              <w:rPr>
                <w:sz w:val="20"/>
                <w:szCs w:val="20"/>
                <w:rtl w:val="0"/>
              </w:rPr>
              <w:t xml:space="preserve">-</w:t>
            </w:r>
            <w:r w:rsidDel="00000000" w:rsidR="00000000" w:rsidRPr="00000000">
              <w:rPr>
                <w:b w:val="0"/>
                <w:sz w:val="20"/>
                <w:szCs w:val="20"/>
                <w:rtl w:val="0"/>
              </w:rPr>
              <w:t xml:space="preserve"> La gestión del riesgo, debe ser un proceso continuo, nunca termina ni se interrumpe.</w:t>
            </w:r>
            <w:del w:author="Alix Cecilia Chinchilla Rueda" w:id="0" w:date="2022-10-14T10:46:00Z">
              <w:r w:rsidDel="00000000" w:rsidR="00000000" w:rsidRPr="00000000">
                <w:rPr>
                  <w:rtl w:val="0"/>
                </w:rPr>
              </w:r>
            </w:del>
          </w:p>
          <w:p w:rsidR="00000000" w:rsidDel="00000000" w:rsidP="00000000" w:rsidRDefault="00000000" w:rsidRPr="00000000" w14:paraId="00000067">
            <w:pPr>
              <w:jc w:val="both"/>
              <w:rPr>
                <w:b w:val="0"/>
                <w:sz w:val="20"/>
                <w:szCs w:val="20"/>
              </w:rPr>
            </w:pPr>
            <w:del w:author="Alix Cecilia Chinchilla Rueda" w:id="0" w:date="2022-10-14T10:46:00Z">
              <w:r w:rsidDel="00000000" w:rsidR="00000000" w:rsidRPr="00000000">
                <w:rPr>
                  <w:b w:val="0"/>
                  <w:sz w:val="20"/>
                  <w:szCs w:val="20"/>
                  <w:rtl w:val="0"/>
                </w:rPr>
                <w:delText xml:space="preserve"> </w:delText>
              </w:r>
            </w:del>
            <w:r w:rsidDel="00000000" w:rsidR="00000000" w:rsidRPr="00000000">
              <w:rPr>
                <w:b w:val="0"/>
                <w:sz w:val="20"/>
                <w:szCs w:val="20"/>
                <w:rtl w:val="0"/>
              </w:rPr>
              <w:t xml:space="preserve"> </w:t>
            </w:r>
          </w:p>
          <w:p w:rsidR="00000000" w:rsidDel="00000000" w:rsidP="00000000" w:rsidRDefault="00000000" w:rsidRPr="00000000" w14:paraId="00000068">
            <w:pPr>
              <w:jc w:val="both"/>
              <w:rPr>
                <w:b w:val="0"/>
                <w:sz w:val="20"/>
                <w:szCs w:val="20"/>
              </w:rPr>
            </w:pPr>
            <w:r w:rsidDel="00000000" w:rsidR="00000000" w:rsidRPr="00000000">
              <w:rPr>
                <w:b w:val="0"/>
                <w:sz w:val="20"/>
                <w:szCs w:val="20"/>
                <w:rtl w:val="0"/>
              </w:rPr>
              <w:t xml:space="preserve">- Aplica métodos para la atención de los riesgos identificados.</w:t>
            </w:r>
          </w:p>
          <w:p w:rsidR="00000000" w:rsidDel="00000000" w:rsidP="00000000" w:rsidRDefault="00000000" w:rsidRPr="00000000" w14:paraId="00000069">
            <w:pPr>
              <w:jc w:val="both"/>
              <w:rPr>
                <w:b w:val="0"/>
                <w:sz w:val="20"/>
                <w:szCs w:val="20"/>
              </w:rPr>
            </w:pPr>
            <w:r w:rsidDel="00000000" w:rsidR="00000000" w:rsidRPr="00000000">
              <w:rPr>
                <w:b w:val="0"/>
                <w:sz w:val="20"/>
                <w:szCs w:val="20"/>
                <w:rtl w:val="0"/>
              </w:rPr>
              <w:t xml:space="preserve">- Debe ser incorporado dentro de la cultura organizacional.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A">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6B">
            <w:pPr>
              <w:widowControl w:val="0"/>
              <w:pBdr>
                <w:top w:space="0" w:sz="0" w:val="nil"/>
                <w:left w:space="0" w:sz="0" w:val="nil"/>
                <w:bottom w:space="0" w:sz="0" w:val="nil"/>
                <w:right w:space="0" w:sz="0" w:val="nil"/>
                <w:between w:space="0" w:sz="0" w:val="nil"/>
              </w:pBdr>
              <w:rPr>
                <w:sz w:val="20"/>
                <w:szCs w:val="20"/>
              </w:rPr>
            </w:pPr>
            <w:r w:rsidDel="00000000" w:rsidR="00000000" w:rsidRPr="00000000">
              <w:rPr>
                <w:sz w:val="20"/>
                <w:szCs w:val="20"/>
              </w:rPr>
              <w:drawing>
                <wp:inline distB="114300" distT="114300" distL="114300" distR="114300">
                  <wp:extent cx="1952625" cy="922564"/>
                  <wp:effectExtent b="0" l="0" r="0" t="0"/>
                  <wp:docPr id="19"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1952625" cy="922564"/>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widowControl w:val="0"/>
              <w:pBdr>
                <w:top w:space="0" w:sz="0" w:val="nil"/>
                <w:left w:space="0" w:sz="0" w:val="nil"/>
                <w:bottom w:space="0" w:sz="0" w:val="nil"/>
                <w:right w:space="0" w:sz="0" w:val="nil"/>
                <w:between w:space="0" w:sz="0" w:val="nil"/>
              </w:pBdr>
              <w:rPr>
                <w:color w:val="1155cc"/>
                <w:sz w:val="12"/>
                <w:szCs w:val="12"/>
              </w:rPr>
            </w:pPr>
            <w:r w:rsidDel="00000000" w:rsidR="00000000" w:rsidRPr="00000000">
              <w:rPr>
                <w:sz w:val="16"/>
                <w:szCs w:val="16"/>
                <w:rtl w:val="0"/>
              </w:rPr>
              <w:t xml:space="preserve">Referencia de imagen:</w:t>
            </w:r>
            <w:r w:rsidDel="00000000" w:rsidR="00000000" w:rsidRPr="00000000">
              <w:rPr>
                <w:rtl w:val="0"/>
              </w:rPr>
            </w:r>
          </w:p>
          <w:p w:rsidR="00000000" w:rsidDel="00000000" w:rsidP="00000000" w:rsidRDefault="00000000" w:rsidRPr="00000000" w14:paraId="0000006D">
            <w:pPr>
              <w:widowControl w:val="0"/>
              <w:pBdr>
                <w:top w:space="0" w:sz="0" w:val="nil"/>
                <w:left w:space="0" w:sz="0" w:val="nil"/>
                <w:bottom w:space="0" w:sz="0" w:val="nil"/>
                <w:right w:space="0" w:sz="0" w:val="nil"/>
                <w:between w:space="0" w:sz="0" w:val="nil"/>
              </w:pBdr>
              <w:rPr>
                <w:color w:val="1155cc"/>
                <w:sz w:val="12"/>
                <w:szCs w:val="12"/>
              </w:rPr>
            </w:pPr>
            <w:r w:rsidDel="00000000" w:rsidR="00000000" w:rsidRPr="00000000">
              <w:rPr>
                <w:color w:val="1155cc"/>
                <w:sz w:val="12"/>
                <w:szCs w:val="12"/>
                <w:rtl w:val="0"/>
              </w:rPr>
              <w:t xml:space="preserve">https://as1.ftcdn.net/v2/jpg/05/29/64/24/1000_F_529642443_iiu4d34CGz6zEVrhiokCPgtdCiXhoOOD.jpg</w:t>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Beneficios:</w:t>
            </w:r>
          </w:p>
          <w:p w:rsidR="00000000" w:rsidDel="00000000" w:rsidP="00000000" w:rsidRDefault="00000000" w:rsidRPr="00000000" w14:paraId="0000006F">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70">
            <w:pPr>
              <w:jc w:val="both"/>
              <w:rPr>
                <w:b w:val="0"/>
                <w:sz w:val="20"/>
                <w:szCs w:val="20"/>
              </w:rPr>
            </w:pPr>
            <w:r w:rsidDel="00000000" w:rsidR="00000000" w:rsidRPr="00000000">
              <w:rPr>
                <w:b w:val="0"/>
                <w:sz w:val="20"/>
                <w:szCs w:val="20"/>
                <w:rtl w:val="0"/>
              </w:rPr>
              <w:t xml:space="preserve">- Optimización del proceso de toma de decisiones.</w:t>
            </w:r>
          </w:p>
          <w:p w:rsidR="00000000" w:rsidDel="00000000" w:rsidP="00000000" w:rsidRDefault="00000000" w:rsidRPr="00000000" w14:paraId="00000071">
            <w:pPr>
              <w:jc w:val="both"/>
              <w:rPr>
                <w:b w:val="0"/>
                <w:sz w:val="20"/>
                <w:szCs w:val="20"/>
              </w:rPr>
            </w:pPr>
            <w:r w:rsidDel="00000000" w:rsidR="00000000" w:rsidRPr="00000000">
              <w:rPr>
                <w:b w:val="0"/>
                <w:sz w:val="20"/>
                <w:szCs w:val="20"/>
                <w:rtl w:val="0"/>
              </w:rPr>
              <w:t xml:space="preserve">- Ofrece una visión integrada del negocio.</w:t>
            </w:r>
          </w:p>
          <w:p w:rsidR="00000000" w:rsidDel="00000000" w:rsidP="00000000" w:rsidRDefault="00000000" w:rsidRPr="00000000" w14:paraId="00000072">
            <w:pPr>
              <w:jc w:val="both"/>
              <w:rPr>
                <w:b w:val="0"/>
                <w:sz w:val="20"/>
                <w:szCs w:val="20"/>
              </w:rPr>
            </w:pPr>
            <w:r w:rsidDel="00000000" w:rsidR="00000000" w:rsidRPr="00000000">
              <w:rPr>
                <w:b w:val="0"/>
                <w:sz w:val="20"/>
                <w:szCs w:val="20"/>
                <w:rtl w:val="0"/>
              </w:rPr>
              <w:t xml:space="preserve">- Permite aprovechar los recursos.</w:t>
            </w:r>
          </w:p>
          <w:p w:rsidR="00000000" w:rsidDel="00000000" w:rsidP="00000000" w:rsidRDefault="00000000" w:rsidRPr="00000000" w14:paraId="00000073">
            <w:pPr>
              <w:jc w:val="both"/>
              <w:rPr>
                <w:b w:val="0"/>
                <w:sz w:val="20"/>
                <w:szCs w:val="20"/>
              </w:rPr>
            </w:pPr>
            <w:r w:rsidDel="00000000" w:rsidR="00000000" w:rsidRPr="00000000">
              <w:rPr>
                <w:b w:val="0"/>
                <w:sz w:val="20"/>
                <w:szCs w:val="20"/>
                <w:rtl w:val="0"/>
              </w:rPr>
              <w:t xml:space="preserve">- Reduce los imprevistos causados por incidentes.</w:t>
            </w:r>
          </w:p>
          <w:p w:rsidR="00000000" w:rsidDel="00000000" w:rsidP="00000000" w:rsidRDefault="00000000" w:rsidRPr="00000000" w14:paraId="00000074">
            <w:pPr>
              <w:jc w:val="both"/>
              <w:rPr>
                <w:b w:val="0"/>
                <w:sz w:val="20"/>
                <w:szCs w:val="20"/>
              </w:rPr>
            </w:pPr>
            <w:r w:rsidDel="00000000" w:rsidR="00000000" w:rsidRPr="00000000">
              <w:rPr>
                <w:b w:val="0"/>
                <w:sz w:val="20"/>
                <w:szCs w:val="20"/>
                <w:rtl w:val="0"/>
              </w:rPr>
              <w:t xml:space="preserve">- Permite fortalecer los sistemas de control.</w:t>
            </w:r>
          </w:p>
          <w:p w:rsidR="00000000" w:rsidDel="00000000" w:rsidP="00000000" w:rsidRDefault="00000000" w:rsidRPr="00000000" w14:paraId="00000075">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76">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tc>
      </w:tr>
    </w:tbl>
    <w:p w:rsidR="00000000" w:rsidDel="00000000" w:rsidP="00000000" w:rsidRDefault="00000000" w:rsidRPr="00000000" w14:paraId="00000077">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78">
      <w:pPr>
        <w:rPr>
          <w:sz w:val="20"/>
          <w:szCs w:val="20"/>
        </w:rPr>
      </w:pPr>
      <w:r w:rsidDel="00000000" w:rsidR="00000000" w:rsidRPr="00000000">
        <w:rPr>
          <w:rtl w:val="0"/>
        </w:rPr>
      </w:r>
    </w:p>
    <w:p w:rsidR="00000000" w:rsidDel="00000000" w:rsidP="00000000" w:rsidRDefault="00000000" w:rsidRPr="00000000" w14:paraId="00000079">
      <w:pPr>
        <w:ind w:left="360" w:firstLine="0"/>
        <w:rPr>
          <w:sz w:val="20"/>
          <w:szCs w:val="20"/>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sz w:val="20"/>
          <w:szCs w:val="20"/>
          <w:rtl w:val="0"/>
        </w:rPr>
        <w:t xml:space="preserve">1.2  </w:t>
      </w:r>
      <w:r w:rsidDel="00000000" w:rsidR="00000000" w:rsidRPr="00000000">
        <w:rPr>
          <w:b w:val="1"/>
          <w:color w:val="000000"/>
          <w:sz w:val="20"/>
          <w:szCs w:val="20"/>
          <w:rtl w:val="0"/>
        </w:rPr>
        <w:t xml:space="preserve">Etapas</w:t>
      </w:r>
    </w:p>
    <w:p w:rsidR="00000000" w:rsidDel="00000000" w:rsidP="00000000" w:rsidRDefault="00000000" w:rsidRPr="00000000" w14:paraId="0000007B">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ind w:left="0" w:firstLine="0"/>
        <w:jc w:val="both"/>
        <w:rPr>
          <w:sz w:val="20"/>
          <w:szCs w:val="20"/>
        </w:rPr>
      </w:pPr>
      <w:r w:rsidDel="00000000" w:rsidR="00000000" w:rsidRPr="00000000">
        <w:rPr>
          <w:color w:val="000000"/>
          <w:sz w:val="20"/>
          <w:szCs w:val="20"/>
          <w:rtl w:val="0"/>
        </w:rPr>
        <w:t xml:space="preserve">La gestión del riesgo, de acuerdo a las normas específicas como son ISO 31000 o Magerit, establecen etapas que permiten abordar sus métodos para realizar una adecuada gestión del riesgo en las organizaciones a partir de 4 principales etapas</w:t>
      </w:r>
      <w:r w:rsidDel="00000000" w:rsidR="00000000" w:rsidRPr="00000000">
        <w:rPr>
          <w:sz w:val="20"/>
          <w:szCs w:val="20"/>
          <w:rtl w:val="0"/>
        </w:rPr>
        <w:t xml:space="preserve">. </w:t>
      </w:r>
      <w:commentRangeStart w:id="2"/>
      <w:r w:rsidDel="00000000" w:rsidR="00000000" w:rsidRPr="00000000">
        <w:rPr>
          <w:sz w:val="20"/>
          <w:szCs w:val="20"/>
          <w:rtl w:val="0"/>
        </w:rPr>
        <w:t xml:space="preserve">Estas </w:t>
      </w:r>
      <w:commentRangeEnd w:id="2"/>
      <w:r w:rsidDel="00000000" w:rsidR="00000000" w:rsidRPr="00000000">
        <w:commentReference w:id="2"/>
      </w:r>
      <w:r w:rsidDel="00000000" w:rsidR="00000000" w:rsidRPr="00000000">
        <w:rPr>
          <w:sz w:val="20"/>
          <w:szCs w:val="20"/>
          <w:rtl w:val="0"/>
        </w:rPr>
        <w:t xml:space="preserve">etapas generales, permiten realizar un ejercicio dentro de las organizaciones, que buscan de manera sistemática y organizada, establecer la siguiente ruta:</w:t>
      </w:r>
    </w:p>
    <w:p w:rsidR="00000000" w:rsidDel="00000000" w:rsidP="00000000" w:rsidRDefault="00000000" w:rsidRPr="00000000" w14:paraId="0000007D">
      <w:pPr>
        <w:ind w:left="284" w:firstLine="0"/>
        <w:rPr>
          <w:sz w:val="20"/>
          <w:szCs w:val="20"/>
        </w:rPr>
      </w:pPr>
      <w:r w:rsidDel="00000000" w:rsidR="00000000" w:rsidRPr="00000000">
        <w:rPr>
          <w:rtl w:val="0"/>
        </w:rPr>
      </w:r>
    </w:p>
    <w:p w:rsidR="00000000" w:rsidDel="00000000" w:rsidP="00000000" w:rsidRDefault="00000000" w:rsidRPr="00000000" w14:paraId="0000007E">
      <w:pPr>
        <w:ind w:left="284" w:firstLine="0"/>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0</wp:posOffset>
                </wp:positionV>
                <wp:extent cx="6181725" cy="1058284"/>
                <wp:effectExtent b="0" l="0" r="0" t="0"/>
                <wp:wrapNone/>
                <wp:docPr id="4" name=""/>
                <a:graphic>
                  <a:graphicData uri="http://schemas.microsoft.com/office/word/2010/wordprocessingGroup">
                    <wpg:wgp>
                      <wpg:cNvGrpSpPr/>
                      <wpg:grpSpPr>
                        <a:xfrm>
                          <a:off x="2255125" y="3250850"/>
                          <a:ext cx="6181725" cy="1058284"/>
                          <a:chOff x="2255125" y="3250850"/>
                          <a:chExt cx="6181750" cy="1058300"/>
                        </a:xfrm>
                      </wpg:grpSpPr>
                      <wpg:grpSp>
                        <wpg:cNvGrpSpPr/>
                        <wpg:grpSpPr>
                          <a:xfrm>
                            <a:off x="2255138" y="3250858"/>
                            <a:ext cx="6181725" cy="1058284"/>
                            <a:chOff x="2255125" y="3250850"/>
                            <a:chExt cx="6181750" cy="1058300"/>
                          </a:xfrm>
                        </wpg:grpSpPr>
                        <wps:wsp>
                          <wps:cNvSpPr/>
                          <wps:cNvPr id="3" name="Shape 3"/>
                          <wps:spPr>
                            <a:xfrm>
                              <a:off x="2255125" y="3250850"/>
                              <a:ext cx="6181750" cy="105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250858"/>
                              <a:ext cx="6181725" cy="1058284"/>
                              <a:chOff x="2255125" y="3250850"/>
                              <a:chExt cx="6181750" cy="1058300"/>
                            </a:xfrm>
                          </wpg:grpSpPr>
                          <wps:wsp>
                            <wps:cNvSpPr/>
                            <wps:cNvPr id="59" name="Shape 59"/>
                            <wps:spPr>
                              <a:xfrm>
                                <a:off x="2255125" y="3250850"/>
                                <a:ext cx="6181750" cy="105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250858"/>
                                <a:ext cx="6181725" cy="1058284"/>
                                <a:chOff x="2255138" y="3250858"/>
                                <a:chExt cx="6181725" cy="1058284"/>
                              </a:xfrm>
                            </wpg:grpSpPr>
                            <wps:wsp>
                              <wps:cNvSpPr/>
                              <wps:cNvPr id="61" name="Shape 61"/>
                              <wps:spPr>
                                <a:xfrm>
                                  <a:off x="2255138" y="3250858"/>
                                  <a:ext cx="6181725" cy="1058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250858"/>
                                  <a:ext cx="6181725" cy="1058284"/>
                                  <a:chOff x="2255125" y="3250850"/>
                                  <a:chExt cx="6181750" cy="1058300"/>
                                </a:xfrm>
                              </wpg:grpSpPr>
                              <wps:wsp>
                                <wps:cNvSpPr/>
                                <wps:cNvPr id="63" name="Shape 63"/>
                                <wps:spPr>
                                  <a:xfrm>
                                    <a:off x="2255125" y="3250850"/>
                                    <a:ext cx="6181750" cy="105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250858"/>
                                    <a:ext cx="6181725" cy="1058284"/>
                                    <a:chOff x="2255138" y="3250858"/>
                                    <a:chExt cx="6181725" cy="1058284"/>
                                  </a:xfrm>
                                </wpg:grpSpPr>
                                <wps:wsp>
                                  <wps:cNvSpPr/>
                                  <wps:cNvPr id="65" name="Shape 65"/>
                                  <wps:spPr>
                                    <a:xfrm>
                                      <a:off x="2255138" y="3250858"/>
                                      <a:ext cx="6181725" cy="1058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250858"/>
                                      <a:ext cx="6181725" cy="1058284"/>
                                      <a:chOff x="2274659" y="3191367"/>
                                      <a:chExt cx="6994357" cy="1177276"/>
                                    </a:xfrm>
                                  </wpg:grpSpPr>
                                  <wps:wsp>
                                    <wps:cNvSpPr/>
                                    <wps:cNvPr id="67" name="Shape 67"/>
                                    <wps:spPr>
                                      <a:xfrm>
                                        <a:off x="2274659" y="3191367"/>
                                        <a:ext cx="6994350" cy="117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69" name="Shape 69"/>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71" name="Shape 71"/>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73" name="Shape 73"/>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CF02_1_1_Infografia_estatica_Etapas</w:t>
                                                </w:r>
                                              </w:p>
                                            </w:txbxContent>
                                          </wps:txbx>
                                          <wps:bodyPr anchorCtr="0" anchor="ctr" bIns="45700" lIns="91425" spcFirstLastPara="1" rIns="91425" wrap="square" tIns="45700">
                                            <a:noAutofit/>
                                          </wps:bodyPr>
                                        </wps:wsp>
                                      </wpg:grpSp>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0</wp:posOffset>
                </wp:positionV>
                <wp:extent cx="6181725" cy="1058284"/>
                <wp:effectExtent b="0" l="0" r="0" t="0"/>
                <wp:wrapNone/>
                <wp:docPr id="4" name="image20.png"/>
                <a:graphic>
                  <a:graphicData uri="http://schemas.openxmlformats.org/drawingml/2006/picture">
                    <pic:pic>
                      <pic:nvPicPr>
                        <pic:cNvPr id="0" name="image20.png"/>
                        <pic:cNvPicPr preferRelativeResize="0"/>
                      </pic:nvPicPr>
                      <pic:blipFill>
                        <a:blip r:embed="rId11"/>
                        <a:srcRect/>
                        <a:stretch>
                          <a:fillRect/>
                        </a:stretch>
                      </pic:blipFill>
                      <pic:spPr>
                        <a:xfrm>
                          <a:off x="0" y="0"/>
                          <a:ext cx="6181725" cy="1058284"/>
                        </a:xfrm>
                        <a:prstGeom prst="rect"/>
                        <a:ln/>
                      </pic:spPr>
                    </pic:pic>
                  </a:graphicData>
                </a:graphic>
              </wp:anchor>
            </w:drawing>
          </mc:Fallback>
        </mc:AlternateContent>
      </w:r>
    </w:p>
    <w:p w:rsidR="00000000" w:rsidDel="00000000" w:rsidP="00000000" w:rsidRDefault="00000000" w:rsidRPr="00000000" w14:paraId="0000007F">
      <w:pPr>
        <w:ind w:left="284" w:firstLine="0"/>
        <w:rPr>
          <w:sz w:val="20"/>
          <w:szCs w:val="20"/>
        </w:rPr>
      </w:pPr>
      <w:r w:rsidDel="00000000" w:rsidR="00000000" w:rsidRPr="00000000">
        <w:rPr>
          <w:rtl w:val="0"/>
        </w:rPr>
      </w:r>
    </w:p>
    <w:p w:rsidR="00000000" w:rsidDel="00000000" w:rsidP="00000000" w:rsidRDefault="00000000" w:rsidRPr="00000000" w14:paraId="00000080">
      <w:pPr>
        <w:ind w:left="284" w:firstLine="0"/>
        <w:rPr>
          <w:sz w:val="20"/>
          <w:szCs w:val="20"/>
        </w:rPr>
      </w:pPr>
      <w:r w:rsidDel="00000000" w:rsidR="00000000" w:rsidRPr="00000000">
        <w:rPr>
          <w:rtl w:val="0"/>
        </w:rPr>
      </w:r>
    </w:p>
    <w:p w:rsidR="00000000" w:rsidDel="00000000" w:rsidP="00000000" w:rsidRDefault="00000000" w:rsidRPr="00000000" w14:paraId="00000081">
      <w:pPr>
        <w:ind w:left="284" w:firstLine="0"/>
        <w:rPr>
          <w:sz w:val="20"/>
          <w:szCs w:val="20"/>
        </w:rPr>
      </w:pPr>
      <w:r w:rsidDel="00000000" w:rsidR="00000000" w:rsidRPr="00000000">
        <w:rPr>
          <w:rtl w:val="0"/>
        </w:rPr>
      </w:r>
    </w:p>
    <w:p w:rsidR="00000000" w:rsidDel="00000000" w:rsidP="00000000" w:rsidRDefault="00000000" w:rsidRPr="00000000" w14:paraId="00000082">
      <w:pPr>
        <w:ind w:left="284" w:firstLine="0"/>
        <w:rPr>
          <w:sz w:val="20"/>
          <w:szCs w:val="20"/>
        </w:rPr>
      </w:pPr>
      <w:r w:rsidDel="00000000" w:rsidR="00000000" w:rsidRPr="00000000">
        <w:rPr>
          <w:rtl w:val="0"/>
        </w:rPr>
      </w:r>
    </w:p>
    <w:p w:rsidR="00000000" w:rsidDel="00000000" w:rsidP="00000000" w:rsidRDefault="00000000" w:rsidRPr="00000000" w14:paraId="00000083">
      <w:pPr>
        <w:ind w:left="284" w:firstLine="0"/>
        <w:rPr>
          <w:sz w:val="20"/>
          <w:szCs w:val="20"/>
        </w:rPr>
      </w:pPr>
      <w:r w:rsidDel="00000000" w:rsidR="00000000" w:rsidRPr="00000000">
        <w:rPr>
          <w:rtl w:val="0"/>
        </w:rPr>
      </w:r>
    </w:p>
    <w:p w:rsidR="00000000" w:rsidDel="00000000" w:rsidP="00000000" w:rsidRDefault="00000000" w:rsidRPr="00000000" w14:paraId="00000084">
      <w:pPr>
        <w:ind w:left="284" w:firstLine="0"/>
        <w:rPr>
          <w:sz w:val="20"/>
          <w:szCs w:val="20"/>
        </w:rPr>
      </w:pPr>
      <w:r w:rsidDel="00000000" w:rsidR="00000000" w:rsidRPr="00000000">
        <w:rPr>
          <w:rtl w:val="0"/>
        </w:rPr>
      </w:r>
    </w:p>
    <w:p w:rsidR="00000000" w:rsidDel="00000000" w:rsidP="00000000" w:rsidRDefault="00000000" w:rsidRPr="00000000" w14:paraId="00000085">
      <w:pPr>
        <w:ind w:left="284" w:firstLine="0"/>
        <w:rPr>
          <w:sz w:val="20"/>
          <w:szCs w:val="20"/>
        </w:rPr>
      </w:pPr>
      <w:r w:rsidDel="00000000" w:rsidR="00000000" w:rsidRPr="00000000">
        <w:rPr>
          <w:rtl w:val="0"/>
        </w:rPr>
      </w:r>
    </w:p>
    <w:p w:rsidR="00000000" w:rsidDel="00000000" w:rsidP="00000000" w:rsidRDefault="00000000" w:rsidRPr="00000000" w14:paraId="00000086">
      <w:pPr>
        <w:ind w:left="284" w:firstLine="0"/>
        <w:rPr>
          <w:sz w:val="20"/>
          <w:szCs w:val="20"/>
        </w:rPr>
      </w:pPr>
      <w:r w:rsidDel="00000000" w:rsidR="00000000" w:rsidRPr="00000000">
        <w:rPr>
          <w:rtl w:val="0"/>
        </w:rPr>
      </w:r>
    </w:p>
    <w:p w:rsidR="00000000" w:rsidDel="00000000" w:rsidP="00000000" w:rsidRDefault="00000000" w:rsidRPr="00000000" w14:paraId="00000087">
      <w:pPr>
        <w:ind w:left="284" w:firstLine="0"/>
        <w:rPr>
          <w:sz w:val="20"/>
          <w:szCs w:val="20"/>
        </w:rPr>
      </w:pPr>
      <w:r w:rsidDel="00000000" w:rsidR="00000000" w:rsidRPr="00000000">
        <w:rPr>
          <w:rtl w:val="0"/>
        </w:rPr>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Controles de seguridad</w:t>
      </w:r>
    </w:p>
    <w:p w:rsidR="00000000" w:rsidDel="00000000" w:rsidP="00000000" w:rsidRDefault="00000000" w:rsidRPr="00000000" w14:paraId="00000089">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tbl>
      <w:tblPr>
        <w:tblStyle w:val="Table6"/>
        <w:tblW w:w="9612.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6"/>
        <w:gridCol w:w="4806"/>
        <w:tblGridChange w:id="0">
          <w:tblGrid>
            <w:gridCol w:w="4806"/>
            <w:gridCol w:w="480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C">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Pr>
              <w:drawing>
                <wp:inline distB="114300" distT="114300" distL="114300" distR="114300">
                  <wp:extent cx="2914650" cy="1943100"/>
                  <wp:effectExtent b="0" l="0" r="0" t="0"/>
                  <wp:docPr id="22"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29146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widowControl w:val="0"/>
              <w:pBdr>
                <w:top w:space="0" w:sz="0" w:val="nil"/>
                <w:left w:space="0" w:sz="0" w:val="nil"/>
                <w:bottom w:space="0" w:sz="0" w:val="nil"/>
                <w:right w:space="0" w:sz="0" w:val="nil"/>
                <w:between w:space="0" w:sz="0" w:val="nil"/>
              </w:pBdr>
              <w:spacing w:line="240" w:lineRule="auto"/>
              <w:rPr>
                <w:sz w:val="20"/>
                <w:szCs w:val="20"/>
              </w:rPr>
            </w:pPr>
            <w:hyperlink r:id="rId13">
              <w:r w:rsidDel="00000000" w:rsidR="00000000" w:rsidRPr="00000000">
                <w:rPr>
                  <w:sz w:val="20"/>
                  <w:szCs w:val="20"/>
                  <w:rtl w:val="0"/>
                </w:rPr>
                <w:t xml:space="preserve">https://cutt.ly/FB7zM05</w:t>
              </w:r>
            </w:hyperlink>
            <w:r w:rsidDel="00000000" w:rsidR="00000000" w:rsidRPr="00000000">
              <w:rPr>
                <w:sz w:val="20"/>
                <w:szCs w:val="20"/>
                <w:rtl w:val="0"/>
              </w:rPr>
              <w:t xml:space="preserve"> </w:t>
            </w:r>
          </w:p>
          <w:p w:rsidR="00000000" w:rsidDel="00000000" w:rsidP="00000000" w:rsidRDefault="00000000" w:rsidRPr="00000000" w14:paraId="0000008E">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F">
            <w:pPr>
              <w:ind w:left="360" w:firstLine="0"/>
              <w:jc w:val="both"/>
              <w:rPr>
                <w:b w:val="0"/>
                <w:sz w:val="20"/>
                <w:szCs w:val="20"/>
              </w:rPr>
            </w:pPr>
            <w:r w:rsidDel="00000000" w:rsidR="00000000" w:rsidRPr="00000000">
              <w:rPr>
                <w:b w:val="0"/>
                <w:sz w:val="20"/>
                <w:szCs w:val="20"/>
                <w:rtl w:val="0"/>
              </w:rPr>
              <w:t xml:space="preserve">La norma ISO/IEC 27001:2013, como norma fundamental para la implementación de sistemas de gestión de la seguridad de la información, nos propone en su Anexo A, una propuesta de controles bajo un esquema basada en dominios lo cuales, tienen enfoque desde lo operativo, lógico, físico y legal, que a partir de su implementación permite controlar las posibles vulnerabilidades que se presentan en las organizaciones.</w:t>
            </w:r>
          </w:p>
          <w:p w:rsidR="00000000" w:rsidDel="00000000" w:rsidP="00000000" w:rsidRDefault="00000000" w:rsidRPr="00000000" w14:paraId="00000090">
            <w:pPr>
              <w:ind w:left="360" w:firstLine="0"/>
              <w:jc w:val="both"/>
              <w:rPr>
                <w:sz w:val="20"/>
                <w:szCs w:val="20"/>
              </w:rPr>
            </w:pPr>
            <w:r w:rsidDel="00000000" w:rsidR="00000000" w:rsidRPr="00000000">
              <w:rPr>
                <w:rtl w:val="0"/>
              </w:rPr>
            </w:r>
          </w:p>
          <w:p w:rsidR="00000000" w:rsidDel="00000000" w:rsidP="00000000" w:rsidRDefault="00000000" w:rsidRPr="00000000" w14:paraId="00000091">
            <w:pPr>
              <w:ind w:left="360" w:firstLine="0"/>
              <w:jc w:val="both"/>
              <w:rPr>
                <w:sz w:val="20"/>
                <w:szCs w:val="20"/>
              </w:rPr>
            </w:pPr>
            <w:r w:rsidDel="00000000" w:rsidR="00000000" w:rsidRPr="00000000">
              <w:rPr>
                <w:rtl w:val="0"/>
              </w:rPr>
            </w:r>
          </w:p>
        </w:tc>
      </w:tr>
    </w:tbl>
    <w:p w:rsidR="00000000" w:rsidDel="00000000" w:rsidP="00000000" w:rsidRDefault="00000000" w:rsidRPr="00000000" w14:paraId="00000092">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ind w:left="0" w:firstLine="0"/>
        <w:jc w:val="both"/>
        <w:rPr>
          <w:sz w:val="20"/>
          <w:szCs w:val="20"/>
        </w:rPr>
      </w:pPr>
      <w:r w:rsidDel="00000000" w:rsidR="00000000" w:rsidRPr="00000000">
        <w:rPr>
          <w:color w:val="000000"/>
          <w:sz w:val="20"/>
          <w:szCs w:val="20"/>
          <w:rtl w:val="0"/>
        </w:rPr>
        <w:t xml:space="preserve">Los controles de seguridad se recomiendan sean implementados a partir del análisis de riesgos, esto permitirá hacer frente de manera asertiva a las necesidades identificadas en cada uno de los activos de información.</w:t>
      </w: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ind w:left="360" w:firstLine="0"/>
        <w:jc w:val="both"/>
        <w:rPr>
          <w:b w:val="1"/>
          <w:color w:val="000000"/>
          <w:sz w:val="20"/>
          <w:szCs w:val="20"/>
        </w:rPr>
      </w:pPr>
      <w:r w:rsidDel="00000000" w:rsidR="00000000" w:rsidRPr="00000000">
        <w:rPr>
          <w:b w:val="1"/>
          <w:color w:val="000000"/>
          <w:sz w:val="20"/>
          <w:szCs w:val="20"/>
          <w:rtl w:val="0"/>
        </w:rPr>
        <w:t xml:space="preserve">Dominios</w:t>
      </w:r>
    </w:p>
    <w:p w:rsidR="00000000" w:rsidDel="00000000" w:rsidP="00000000" w:rsidRDefault="00000000" w:rsidRPr="00000000" w14:paraId="00000097">
      <w:pPr>
        <w:ind w:left="360" w:firstLine="0"/>
        <w:jc w:val="both"/>
        <w:rPr>
          <w:sz w:val="20"/>
          <w:szCs w:val="20"/>
        </w:rPr>
      </w:pPr>
      <w:r w:rsidDel="00000000" w:rsidR="00000000" w:rsidRPr="00000000">
        <w:rPr>
          <w:rtl w:val="0"/>
        </w:rPr>
      </w:r>
    </w:p>
    <w:p w:rsidR="00000000" w:rsidDel="00000000" w:rsidP="00000000" w:rsidRDefault="00000000" w:rsidRPr="00000000" w14:paraId="00000098">
      <w:pPr>
        <w:ind w:left="0" w:firstLine="0"/>
        <w:jc w:val="both"/>
        <w:rPr>
          <w:sz w:val="20"/>
          <w:szCs w:val="20"/>
        </w:rPr>
      </w:pPr>
      <w:r w:rsidDel="00000000" w:rsidR="00000000" w:rsidRPr="00000000">
        <w:rPr>
          <w:sz w:val="20"/>
          <w:szCs w:val="20"/>
          <w:rtl w:val="0"/>
        </w:rPr>
        <w:t xml:space="preserve">Los controles que nos propone la norma ISO/IEC 27001:2013 en su anexo A, corresponden a las categorías y/o aspectos que deben ser abordados desde la estrategia de seguridad propuesta para contar con un nivel mínimo de resistencia ante cualquier riesgo, como se muestra en la siguiente figura.</w:t>
      </w:r>
    </w:p>
    <w:p w:rsidR="00000000" w:rsidDel="00000000" w:rsidP="00000000" w:rsidRDefault="00000000" w:rsidRPr="00000000" w14:paraId="00000099">
      <w:pPr>
        <w:ind w:left="360" w:firstLine="0"/>
        <w:jc w:val="both"/>
        <w:rPr>
          <w:sz w:val="20"/>
          <w:szCs w:val="20"/>
        </w:rPr>
      </w:pPr>
      <w:r w:rsidDel="00000000" w:rsidR="00000000" w:rsidRPr="00000000">
        <w:rPr>
          <w:rtl w:val="0"/>
        </w:rPr>
      </w:r>
    </w:p>
    <w:p w:rsidR="00000000" w:rsidDel="00000000" w:rsidP="00000000" w:rsidRDefault="00000000" w:rsidRPr="00000000" w14:paraId="0000009A">
      <w:pPr>
        <w:keepNext w:val="1"/>
        <w:pBdr>
          <w:top w:space="0" w:sz="0" w:val="nil"/>
          <w:left w:space="0" w:sz="0" w:val="nil"/>
          <w:bottom w:space="0" w:sz="0" w:val="nil"/>
          <w:right w:space="0" w:sz="0" w:val="nil"/>
          <w:between w:space="0" w:sz="0" w:val="nil"/>
        </w:pBdr>
        <w:spacing w:after="200" w:line="240" w:lineRule="auto"/>
        <w:ind w:firstLine="360"/>
        <w:jc w:val="both"/>
        <w:rPr>
          <w:b w:val="1"/>
          <w:color w:val="000000"/>
          <w:sz w:val="18"/>
          <w:szCs w:val="18"/>
        </w:rPr>
      </w:pPr>
      <w:r w:rsidDel="00000000" w:rsidR="00000000" w:rsidRPr="00000000">
        <w:rPr>
          <w:b w:val="1"/>
          <w:color w:val="000000"/>
          <w:sz w:val="18"/>
          <w:szCs w:val="18"/>
          <w:rtl w:val="0"/>
        </w:rPr>
        <w:t xml:space="preserve">Figura </w:t>
      </w:r>
      <w:r w:rsidDel="00000000" w:rsidR="00000000" w:rsidRPr="00000000">
        <w:rPr>
          <w:b w:val="1"/>
          <w:sz w:val="18"/>
          <w:szCs w:val="18"/>
          <w:rtl w:val="0"/>
        </w:rPr>
        <w:t xml:space="preserve">1</w:t>
      </w:r>
      <w:r w:rsidDel="00000000" w:rsidR="00000000" w:rsidRPr="00000000">
        <w:rPr>
          <w:b w:val="1"/>
          <w:color w:val="000000"/>
          <w:sz w:val="18"/>
          <w:szCs w:val="18"/>
          <w:rtl w:val="0"/>
        </w:rPr>
        <w:t xml:space="preserve"> </w:t>
      </w:r>
    </w:p>
    <w:p w:rsidR="00000000" w:rsidDel="00000000" w:rsidP="00000000" w:rsidRDefault="00000000" w:rsidRPr="00000000" w14:paraId="0000009B">
      <w:pPr>
        <w:keepNext w:val="1"/>
        <w:pBdr>
          <w:top w:space="0" w:sz="0" w:val="nil"/>
          <w:left w:space="0" w:sz="0" w:val="nil"/>
          <w:bottom w:space="0" w:sz="0" w:val="nil"/>
          <w:right w:space="0" w:sz="0" w:val="nil"/>
          <w:between w:space="0" w:sz="0" w:val="nil"/>
        </w:pBdr>
        <w:spacing w:after="200" w:line="240" w:lineRule="auto"/>
        <w:ind w:firstLine="360"/>
        <w:jc w:val="both"/>
        <w:rPr>
          <w:i w:val="1"/>
          <w:color w:val="1f497d"/>
          <w:sz w:val="18"/>
          <w:szCs w:val="18"/>
        </w:rPr>
      </w:pPr>
      <w:commentRangeStart w:id="3"/>
      <w:r w:rsidDel="00000000" w:rsidR="00000000" w:rsidRPr="00000000">
        <w:rPr>
          <w:i w:val="1"/>
          <w:color w:val="000000"/>
          <w:sz w:val="18"/>
          <w:szCs w:val="18"/>
          <w:rtl w:val="0"/>
        </w:rPr>
        <w:t xml:space="preserve">Dominios de</w:t>
      </w:r>
      <w:commentRangeEnd w:id="3"/>
      <w:r w:rsidDel="00000000" w:rsidR="00000000" w:rsidRPr="00000000">
        <w:commentReference w:id="3"/>
      </w:r>
      <w:r w:rsidDel="00000000" w:rsidR="00000000" w:rsidRPr="00000000">
        <w:rPr>
          <w:i w:val="1"/>
          <w:color w:val="000000"/>
          <w:sz w:val="18"/>
          <w:szCs w:val="18"/>
          <w:rtl w:val="0"/>
        </w:rPr>
        <w:t xml:space="preserve"> seguridad de la norma ISO/IEC 27001:2013</w:t>
      </w:r>
      <w:r w:rsidDel="00000000" w:rsidR="00000000" w:rsidRPr="00000000">
        <w:rPr>
          <w:rtl w:val="0"/>
        </w:rPr>
      </w:r>
    </w:p>
    <w:p w:rsidR="00000000" w:rsidDel="00000000" w:rsidP="00000000" w:rsidRDefault="00000000" w:rsidRPr="00000000" w14:paraId="0000009C">
      <w:pPr>
        <w:ind w:left="360" w:firstLine="0"/>
        <w:jc w:val="center"/>
        <w:rPr>
          <w:sz w:val="20"/>
          <w:szCs w:val="20"/>
        </w:rPr>
      </w:pPr>
      <w:r w:rsidDel="00000000" w:rsidR="00000000" w:rsidRPr="00000000">
        <w:rPr>
          <w:sz w:val="20"/>
          <w:szCs w:val="20"/>
        </w:rPr>
        <w:drawing>
          <wp:inline distB="0" distT="0" distL="0" distR="0">
            <wp:extent cx="6075945" cy="3371452"/>
            <wp:effectExtent b="0" l="0" r="0" t="0"/>
            <wp:docPr id="21"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6075945" cy="3371452"/>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360" w:firstLine="0"/>
        <w:jc w:val="both"/>
        <w:rPr>
          <w:color w:val="3c78d8"/>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w:t>
      </w:r>
      <w:r w:rsidDel="00000000" w:rsidR="00000000" w:rsidRPr="00000000">
        <w:rPr>
          <w:color w:val="3c78d8"/>
          <w:sz w:val="20"/>
          <w:szCs w:val="20"/>
          <w:rtl w:val="0"/>
        </w:rPr>
        <w:t xml:space="preserve">Adaptada de ISO/IEC 27001:2013 – Anexo A</w:t>
      </w:r>
    </w:p>
    <w:p w:rsidR="00000000" w:rsidDel="00000000" w:rsidP="00000000" w:rsidRDefault="00000000" w:rsidRPr="00000000" w14:paraId="0000009E">
      <w:pPr>
        <w:ind w:left="360" w:firstLine="0"/>
        <w:rPr>
          <w:sz w:val="20"/>
          <w:szCs w:val="20"/>
        </w:rPr>
      </w:pPr>
      <w:r w:rsidDel="00000000" w:rsidR="00000000" w:rsidRPr="00000000">
        <w:rPr>
          <w:rtl w:val="0"/>
        </w:rPr>
      </w:r>
    </w:p>
    <w:p w:rsidR="00000000" w:rsidDel="00000000" w:rsidP="00000000" w:rsidRDefault="00000000" w:rsidRPr="00000000" w14:paraId="0000009F">
      <w:pPr>
        <w:ind w:left="360" w:firstLine="0"/>
        <w:jc w:val="both"/>
        <w:rPr>
          <w:sz w:val="20"/>
          <w:szCs w:val="20"/>
        </w:rPr>
      </w:pPr>
      <w:r w:rsidDel="00000000" w:rsidR="00000000" w:rsidRPr="00000000">
        <w:rPr>
          <w:sz w:val="20"/>
          <w:szCs w:val="20"/>
          <w:rtl w:val="0"/>
        </w:rPr>
        <w:t xml:space="preserve">Estas categorías están clasificadas desde la A5 hasta el A18, que corresponden a 14 dominios que representan los niveles de seguridad como son: operativos, lógicos, físicos y legales; los cuales se pueden identificar desde el ámbito estratégico al igual que operativo. Lo anterior se puede observar en la figura No. 2</w:t>
      </w:r>
    </w:p>
    <w:p w:rsidR="00000000" w:rsidDel="00000000" w:rsidP="00000000" w:rsidRDefault="00000000" w:rsidRPr="00000000" w14:paraId="000000A0">
      <w:pPr>
        <w:ind w:left="360" w:firstLine="0"/>
        <w:rPr>
          <w:sz w:val="20"/>
          <w:szCs w:val="20"/>
        </w:rPr>
      </w:pPr>
      <w:r w:rsidDel="00000000" w:rsidR="00000000" w:rsidRPr="00000000">
        <w:rPr>
          <w:rtl w:val="0"/>
        </w:rPr>
      </w:r>
    </w:p>
    <w:p w:rsidR="00000000" w:rsidDel="00000000" w:rsidP="00000000" w:rsidRDefault="00000000" w:rsidRPr="00000000" w14:paraId="000000A1">
      <w:pPr>
        <w:keepNext w:val="1"/>
        <w:pBdr>
          <w:top w:space="0" w:sz="0" w:val="nil"/>
          <w:left w:space="0" w:sz="0" w:val="nil"/>
          <w:bottom w:space="0" w:sz="0" w:val="nil"/>
          <w:right w:space="0" w:sz="0" w:val="nil"/>
          <w:between w:space="0" w:sz="0" w:val="nil"/>
        </w:pBdr>
        <w:spacing w:after="200" w:line="240" w:lineRule="auto"/>
        <w:ind w:left="708.6614173228347" w:firstLine="360"/>
        <w:rPr>
          <w:b w:val="1"/>
          <w:color w:val="000000"/>
          <w:sz w:val="18"/>
          <w:szCs w:val="18"/>
        </w:rPr>
      </w:pPr>
      <w:r w:rsidDel="00000000" w:rsidR="00000000" w:rsidRPr="00000000">
        <w:rPr>
          <w:b w:val="1"/>
          <w:color w:val="000000"/>
          <w:sz w:val="18"/>
          <w:szCs w:val="18"/>
          <w:rtl w:val="0"/>
        </w:rPr>
        <w:t xml:space="preserve">Figura </w:t>
      </w:r>
      <w:r w:rsidDel="00000000" w:rsidR="00000000" w:rsidRPr="00000000">
        <w:rPr>
          <w:b w:val="1"/>
          <w:sz w:val="18"/>
          <w:szCs w:val="18"/>
          <w:rtl w:val="0"/>
        </w:rPr>
        <w:t xml:space="preserve">2</w:t>
      </w:r>
      <w:r w:rsidDel="00000000" w:rsidR="00000000" w:rsidRPr="00000000">
        <w:rPr>
          <w:rtl w:val="0"/>
        </w:rPr>
      </w:r>
    </w:p>
    <w:p w:rsidR="00000000" w:rsidDel="00000000" w:rsidP="00000000" w:rsidRDefault="00000000" w:rsidRPr="00000000" w14:paraId="000000A2">
      <w:pPr>
        <w:keepNext w:val="1"/>
        <w:pBdr>
          <w:top w:space="0" w:sz="0" w:val="nil"/>
          <w:left w:space="0" w:sz="0" w:val="nil"/>
          <w:bottom w:space="0" w:sz="0" w:val="nil"/>
          <w:right w:space="0" w:sz="0" w:val="nil"/>
          <w:between w:space="0" w:sz="0" w:val="nil"/>
        </w:pBdr>
        <w:spacing w:after="200" w:line="240" w:lineRule="auto"/>
        <w:ind w:left="708.6614173228347" w:firstLine="360"/>
        <w:rPr>
          <w:i w:val="1"/>
          <w:color w:val="1f497d"/>
          <w:sz w:val="18"/>
          <w:szCs w:val="18"/>
        </w:rPr>
      </w:pPr>
      <w:commentRangeStart w:id="4"/>
      <w:commentRangeStart w:id="5"/>
      <w:r w:rsidDel="00000000" w:rsidR="00000000" w:rsidRPr="00000000">
        <w:rPr>
          <w:color w:val="000000"/>
          <w:sz w:val="18"/>
          <w:szCs w:val="18"/>
          <w:rtl w:val="0"/>
        </w:rPr>
        <w:t xml:space="preserve">Ejemplo d</w:t>
      </w:r>
      <w:commentRangeEnd w:id="4"/>
      <w:r w:rsidDel="00000000" w:rsidR="00000000" w:rsidRPr="00000000">
        <w:commentReference w:id="4"/>
      </w:r>
      <w:commentRangeEnd w:id="5"/>
      <w:r w:rsidDel="00000000" w:rsidR="00000000" w:rsidRPr="00000000">
        <w:commentReference w:id="5"/>
      </w:r>
      <w:r w:rsidDel="00000000" w:rsidR="00000000" w:rsidRPr="00000000">
        <w:rPr>
          <w:i w:val="1"/>
          <w:color w:val="000000"/>
          <w:sz w:val="18"/>
          <w:szCs w:val="18"/>
          <w:rtl w:val="0"/>
        </w:rPr>
        <w:t xml:space="preserve">e dominio de la norma ISO/IEC 27001:2013</w:t>
      </w:r>
      <w:r w:rsidDel="00000000" w:rsidR="00000000" w:rsidRPr="00000000">
        <w:rPr>
          <w:rtl w:val="0"/>
        </w:rPr>
      </w:r>
    </w:p>
    <w:p w:rsidR="00000000" w:rsidDel="00000000" w:rsidP="00000000" w:rsidRDefault="00000000" w:rsidRPr="00000000" w14:paraId="000000A3">
      <w:pPr>
        <w:ind w:left="360" w:firstLine="0"/>
        <w:jc w:val="center"/>
        <w:rPr>
          <w:sz w:val="20"/>
          <w:szCs w:val="20"/>
        </w:rPr>
      </w:pPr>
      <w:r w:rsidDel="00000000" w:rsidR="00000000" w:rsidRPr="00000000">
        <w:rPr>
          <w:sz w:val="20"/>
          <w:szCs w:val="20"/>
        </w:rPr>
        <w:drawing>
          <wp:inline distB="0" distT="0" distL="0" distR="0">
            <wp:extent cx="5425305" cy="2834853"/>
            <wp:effectExtent b="0" l="0" r="0" t="0"/>
            <wp:docPr id="24" name="image23.png"/>
            <a:graphic>
              <a:graphicData uri="http://schemas.openxmlformats.org/drawingml/2006/picture">
                <pic:pic>
                  <pic:nvPicPr>
                    <pic:cNvPr id="0" name="image23.png"/>
                    <pic:cNvPicPr preferRelativeResize="0"/>
                  </pic:nvPicPr>
                  <pic:blipFill>
                    <a:blip r:embed="rId15"/>
                    <a:srcRect b="7646" l="0" r="0" t="7185"/>
                    <a:stretch>
                      <a:fillRect/>
                    </a:stretch>
                  </pic:blipFill>
                  <pic:spPr>
                    <a:xfrm>
                      <a:off x="0" y="0"/>
                      <a:ext cx="5425305" cy="283485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992.1259842519685" w:firstLine="0"/>
        <w:rPr>
          <w:color w:val="3c78d8"/>
          <w:sz w:val="16"/>
          <w:szCs w:val="16"/>
        </w:rPr>
      </w:pPr>
      <w:r w:rsidDel="00000000" w:rsidR="00000000" w:rsidRPr="00000000">
        <w:rPr>
          <w:b w:val="1"/>
          <w:sz w:val="20"/>
          <w:szCs w:val="20"/>
          <w:rtl w:val="0"/>
        </w:rPr>
        <w:t xml:space="preserve">Nota.</w:t>
      </w:r>
      <w:r w:rsidDel="00000000" w:rsidR="00000000" w:rsidRPr="00000000">
        <w:rPr>
          <w:sz w:val="20"/>
          <w:szCs w:val="20"/>
          <w:rtl w:val="0"/>
        </w:rPr>
        <w:t xml:space="preserve"> </w:t>
      </w:r>
      <w:r w:rsidDel="00000000" w:rsidR="00000000" w:rsidRPr="00000000">
        <w:rPr>
          <w:color w:val="3c78d8"/>
          <w:sz w:val="16"/>
          <w:szCs w:val="16"/>
          <w:rtl w:val="0"/>
        </w:rPr>
        <w:t xml:space="preserve">Adaptada de ISO/IEC 27001:2013 – Anexo A</w:t>
      </w:r>
    </w:p>
    <w:p w:rsidR="00000000" w:rsidDel="00000000" w:rsidP="00000000" w:rsidRDefault="00000000" w:rsidRPr="00000000" w14:paraId="000000A5">
      <w:pPr>
        <w:ind w:left="360" w:firstLine="0"/>
        <w:rPr>
          <w:sz w:val="20"/>
          <w:szCs w:val="20"/>
        </w:rPr>
      </w:pPr>
      <w:r w:rsidDel="00000000" w:rsidR="00000000" w:rsidRPr="00000000">
        <w:rPr>
          <w:rtl w:val="0"/>
        </w:rPr>
      </w:r>
    </w:p>
    <w:p w:rsidR="00000000" w:rsidDel="00000000" w:rsidP="00000000" w:rsidRDefault="00000000" w:rsidRPr="00000000" w14:paraId="000000A6">
      <w:pPr>
        <w:ind w:left="0" w:firstLine="0"/>
        <w:jc w:val="both"/>
        <w:rPr>
          <w:sz w:val="20"/>
          <w:szCs w:val="20"/>
        </w:rPr>
      </w:pPr>
      <w:r w:rsidDel="00000000" w:rsidR="00000000" w:rsidRPr="00000000">
        <w:rPr>
          <w:sz w:val="20"/>
          <w:szCs w:val="20"/>
          <w:rtl w:val="0"/>
        </w:rPr>
        <w:t xml:space="preserve">Estos dominios permiten reconocer cada uno de los ámbitos de aplicación y administración, los cuales necesariamente deben ser tenidos en cuenta, estos 4 ámbitos son abordados desde la óptica de la organización y de acuerdo a sus necesidades, activos de información, relación con terceros y desde el análisis de riesgo que se debe realizar.</w:t>
      </w:r>
    </w:p>
    <w:p w:rsidR="00000000" w:rsidDel="00000000" w:rsidP="00000000" w:rsidRDefault="00000000" w:rsidRPr="00000000" w14:paraId="000000A7">
      <w:pPr>
        <w:ind w:left="360" w:firstLine="0"/>
        <w:rPr>
          <w:sz w:val="20"/>
          <w:szCs w:val="20"/>
        </w:rPr>
      </w:pPr>
      <w:r w:rsidDel="00000000" w:rsidR="00000000" w:rsidRPr="00000000">
        <w:rPr>
          <w:rtl w:val="0"/>
        </w:rPr>
      </w:r>
    </w:p>
    <w:p w:rsidR="00000000" w:rsidDel="00000000" w:rsidP="00000000" w:rsidRDefault="00000000" w:rsidRPr="00000000" w14:paraId="000000A8">
      <w:pPr>
        <w:ind w:left="360" w:firstLine="0"/>
        <w:rPr>
          <w:sz w:val="20"/>
          <w:szCs w:val="20"/>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Objetivos de control</w:t>
      </w:r>
    </w:p>
    <w:p w:rsidR="00000000" w:rsidDel="00000000" w:rsidP="00000000" w:rsidRDefault="00000000" w:rsidRPr="00000000" w14:paraId="000000AA">
      <w:pPr>
        <w:ind w:left="360" w:firstLine="0"/>
        <w:jc w:val="both"/>
        <w:rPr>
          <w:sz w:val="20"/>
          <w:szCs w:val="20"/>
        </w:rPr>
      </w:pPr>
      <w:r w:rsidDel="00000000" w:rsidR="00000000" w:rsidRPr="00000000">
        <w:rPr>
          <w:rtl w:val="0"/>
        </w:rPr>
      </w:r>
    </w:p>
    <w:p w:rsidR="00000000" w:rsidDel="00000000" w:rsidP="00000000" w:rsidRDefault="00000000" w:rsidRPr="00000000" w14:paraId="000000AB">
      <w:pPr>
        <w:ind w:left="0" w:firstLine="0"/>
        <w:jc w:val="both"/>
        <w:rPr>
          <w:b w:val="1"/>
          <w:sz w:val="18"/>
          <w:szCs w:val="18"/>
        </w:rPr>
      </w:pPr>
      <w:r w:rsidDel="00000000" w:rsidR="00000000" w:rsidRPr="00000000">
        <w:rPr>
          <w:sz w:val="20"/>
          <w:szCs w:val="20"/>
          <w:rtl w:val="0"/>
        </w:rPr>
        <w:t xml:space="preserve">Cada uno de los dominios de seguridad que nos presenta la norma ISO/IEC 27001:2013 descritos anteriormente, se encuentra divididos en categorías denominadas </w:t>
      </w:r>
      <w:r w:rsidDel="00000000" w:rsidR="00000000" w:rsidRPr="00000000">
        <w:rPr>
          <w:b w:val="1"/>
          <w:sz w:val="20"/>
          <w:szCs w:val="20"/>
          <w:rtl w:val="0"/>
        </w:rPr>
        <w:t xml:space="preserve">Objetivos de control</w:t>
      </w:r>
      <w:r w:rsidDel="00000000" w:rsidR="00000000" w:rsidRPr="00000000">
        <w:rPr>
          <w:sz w:val="20"/>
          <w:szCs w:val="20"/>
          <w:rtl w:val="0"/>
        </w:rPr>
        <w:t xml:space="preserve"> el cual nos brinda las políticas principales de los controles de seguridad que se implementarán, revise la siguiente figura que muestra información al respecto.</w:t>
      </w:r>
      <w:r w:rsidDel="00000000" w:rsidR="00000000" w:rsidRPr="00000000">
        <w:rPr>
          <w:rtl w:val="0"/>
        </w:rPr>
      </w:r>
    </w:p>
    <w:p w:rsidR="00000000" w:rsidDel="00000000" w:rsidP="00000000" w:rsidRDefault="00000000" w:rsidRPr="00000000" w14:paraId="000000AC">
      <w:pPr>
        <w:keepNext w:val="1"/>
        <w:pBdr>
          <w:top w:space="0" w:sz="0" w:val="nil"/>
          <w:left w:space="0" w:sz="0" w:val="nil"/>
          <w:bottom w:space="0" w:sz="0" w:val="nil"/>
          <w:right w:space="0" w:sz="0" w:val="nil"/>
          <w:between w:space="0" w:sz="0" w:val="nil"/>
        </w:pBdr>
        <w:spacing w:after="200" w:line="240" w:lineRule="auto"/>
        <w:ind w:left="2692.9133858267714" w:firstLine="0"/>
        <w:rPr>
          <w:b w:val="1"/>
          <w:color w:val="000000"/>
          <w:sz w:val="18"/>
          <w:szCs w:val="18"/>
        </w:rPr>
      </w:pPr>
      <w:r w:rsidDel="00000000" w:rsidR="00000000" w:rsidRPr="00000000">
        <w:rPr>
          <w:b w:val="1"/>
          <w:color w:val="000000"/>
          <w:sz w:val="18"/>
          <w:szCs w:val="18"/>
          <w:rtl w:val="0"/>
        </w:rPr>
        <w:t xml:space="preserve">Figura </w:t>
      </w:r>
      <w:r w:rsidDel="00000000" w:rsidR="00000000" w:rsidRPr="00000000">
        <w:rPr>
          <w:b w:val="1"/>
          <w:sz w:val="18"/>
          <w:szCs w:val="18"/>
          <w:rtl w:val="0"/>
        </w:rPr>
        <w:t xml:space="preserve">3</w:t>
      </w:r>
      <w:r w:rsidDel="00000000" w:rsidR="00000000" w:rsidRPr="00000000">
        <w:rPr>
          <w:rtl w:val="0"/>
        </w:rPr>
      </w:r>
    </w:p>
    <w:p w:rsidR="00000000" w:rsidDel="00000000" w:rsidP="00000000" w:rsidRDefault="00000000" w:rsidRPr="00000000" w14:paraId="000000AD">
      <w:pPr>
        <w:keepNext w:val="1"/>
        <w:pBdr>
          <w:top w:space="0" w:sz="0" w:val="nil"/>
          <w:left w:space="0" w:sz="0" w:val="nil"/>
          <w:bottom w:space="0" w:sz="0" w:val="nil"/>
          <w:right w:space="0" w:sz="0" w:val="nil"/>
          <w:between w:space="0" w:sz="0" w:val="nil"/>
        </w:pBdr>
        <w:spacing w:after="200" w:line="240" w:lineRule="auto"/>
        <w:ind w:left="2692.9133858267714" w:firstLine="0"/>
        <w:rPr>
          <w:i w:val="1"/>
          <w:color w:val="1f497d"/>
          <w:sz w:val="18"/>
          <w:szCs w:val="18"/>
        </w:rPr>
      </w:pPr>
      <w:bookmarkStart w:colFirst="0" w:colLast="0" w:name="_gjdgxs" w:id="0"/>
      <w:bookmarkEnd w:id="0"/>
      <w:commentRangeStart w:id="6"/>
      <w:r w:rsidDel="00000000" w:rsidR="00000000" w:rsidRPr="00000000">
        <w:rPr>
          <w:sz w:val="20"/>
          <w:szCs w:val="20"/>
          <w:rtl w:val="0"/>
        </w:rPr>
        <w:t xml:space="preserve">Objetivo</w:t>
      </w:r>
      <w:commentRangeEnd w:id="6"/>
      <w:r w:rsidDel="00000000" w:rsidR="00000000" w:rsidRPr="00000000">
        <w:commentReference w:id="6"/>
      </w:r>
      <w:r w:rsidDel="00000000" w:rsidR="00000000" w:rsidRPr="00000000">
        <w:rPr>
          <w:i w:val="1"/>
          <w:color w:val="000000"/>
          <w:sz w:val="18"/>
          <w:szCs w:val="18"/>
          <w:rtl w:val="0"/>
        </w:rPr>
        <w:t xml:space="preserve"> de control de la norma ISO/IEC 27001:2013</w:t>
      </w:r>
      <w:r w:rsidDel="00000000" w:rsidR="00000000" w:rsidRPr="00000000">
        <w:rPr>
          <w:rtl w:val="0"/>
        </w:rPr>
      </w:r>
    </w:p>
    <w:p w:rsidR="00000000" w:rsidDel="00000000" w:rsidP="00000000" w:rsidRDefault="00000000" w:rsidRPr="00000000" w14:paraId="000000AE">
      <w:pPr>
        <w:ind w:left="360" w:firstLine="0"/>
        <w:jc w:val="center"/>
        <w:rPr>
          <w:sz w:val="20"/>
          <w:szCs w:val="20"/>
        </w:rPr>
      </w:pPr>
      <w:r w:rsidDel="00000000" w:rsidR="00000000" w:rsidRPr="00000000">
        <w:rPr>
          <w:sz w:val="20"/>
          <w:szCs w:val="20"/>
        </w:rPr>
        <w:drawing>
          <wp:inline distB="0" distT="0" distL="0" distR="0">
            <wp:extent cx="2562225" cy="1705689"/>
            <wp:effectExtent b="0" l="0" r="0" t="0"/>
            <wp:docPr id="23" name="image33.png"/>
            <a:graphic>
              <a:graphicData uri="http://schemas.openxmlformats.org/drawingml/2006/picture">
                <pic:pic>
                  <pic:nvPicPr>
                    <pic:cNvPr id="0" name="image33.png"/>
                    <pic:cNvPicPr preferRelativeResize="0"/>
                  </pic:nvPicPr>
                  <pic:blipFill>
                    <a:blip r:embed="rId16"/>
                    <a:srcRect b="3658" l="30976" r="0" t="21331"/>
                    <a:stretch>
                      <a:fillRect/>
                    </a:stretch>
                  </pic:blipFill>
                  <pic:spPr>
                    <a:xfrm>
                      <a:off x="0" y="0"/>
                      <a:ext cx="2562225" cy="1705689"/>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2692.9133858267714" w:firstLine="0"/>
        <w:jc w:val="left"/>
        <w:rPr>
          <w:color w:val="3c78d8"/>
          <w:sz w:val="16"/>
          <w:szCs w:val="16"/>
        </w:rPr>
      </w:pPr>
      <w:r w:rsidDel="00000000" w:rsidR="00000000" w:rsidRPr="00000000">
        <w:rPr>
          <w:b w:val="1"/>
          <w:sz w:val="20"/>
          <w:szCs w:val="20"/>
          <w:rtl w:val="0"/>
        </w:rPr>
        <w:t xml:space="preserve">Nota. </w:t>
      </w:r>
      <w:r w:rsidDel="00000000" w:rsidR="00000000" w:rsidRPr="00000000">
        <w:rPr>
          <w:color w:val="3c78d8"/>
          <w:sz w:val="16"/>
          <w:szCs w:val="16"/>
          <w:rtl w:val="0"/>
        </w:rPr>
        <w:t xml:space="preserve">Adaptada de ISO/IEC 27001:2013 – Anexo A</w:t>
      </w:r>
    </w:p>
    <w:p w:rsidR="00000000" w:rsidDel="00000000" w:rsidP="00000000" w:rsidRDefault="00000000" w:rsidRPr="00000000" w14:paraId="000000B0">
      <w:pPr>
        <w:ind w:left="360" w:firstLine="0"/>
        <w:jc w:val="both"/>
        <w:rPr>
          <w:sz w:val="20"/>
          <w:szCs w:val="20"/>
        </w:rPr>
      </w:pPr>
      <w:r w:rsidDel="00000000" w:rsidR="00000000" w:rsidRPr="00000000">
        <w:rPr>
          <w:rtl w:val="0"/>
        </w:rPr>
      </w:r>
    </w:p>
    <w:p w:rsidR="00000000" w:rsidDel="00000000" w:rsidP="00000000" w:rsidRDefault="00000000" w:rsidRPr="00000000" w14:paraId="000000B1">
      <w:pPr>
        <w:ind w:left="360" w:firstLine="0"/>
        <w:jc w:val="both"/>
        <w:rPr>
          <w:sz w:val="20"/>
          <w:szCs w:val="20"/>
        </w:rPr>
      </w:pPr>
      <w:r w:rsidDel="00000000" w:rsidR="00000000" w:rsidRPr="00000000">
        <w:rPr>
          <w:rtl w:val="0"/>
        </w:rPr>
      </w:r>
    </w:p>
    <w:p w:rsidR="00000000" w:rsidDel="00000000" w:rsidP="00000000" w:rsidRDefault="00000000" w:rsidRPr="00000000" w14:paraId="000000B2">
      <w:pPr>
        <w:ind w:left="360" w:firstLine="0"/>
        <w:jc w:val="both"/>
        <w:rPr>
          <w:sz w:val="20"/>
          <w:szCs w:val="20"/>
        </w:rPr>
      </w:pPr>
      <w:r w:rsidDel="00000000" w:rsidR="00000000" w:rsidRPr="00000000">
        <w:rPr>
          <w:rtl w:val="0"/>
        </w:rPr>
      </w:r>
    </w:p>
    <w:p w:rsidR="00000000" w:rsidDel="00000000" w:rsidP="00000000" w:rsidRDefault="00000000" w:rsidRPr="00000000" w14:paraId="000000B3">
      <w:pPr>
        <w:ind w:left="360" w:firstLine="0"/>
        <w:jc w:val="both"/>
        <w:rPr>
          <w:sz w:val="20"/>
          <w:szCs w:val="20"/>
        </w:rPr>
      </w:pPr>
      <w:r w:rsidDel="00000000" w:rsidR="00000000" w:rsidRPr="00000000">
        <w:rPr>
          <w:sz w:val="20"/>
          <w:szCs w:val="20"/>
          <w:rtl w:val="0"/>
        </w:rPr>
        <w:t xml:space="preserve">Estos objetivos de control como su nombre lo indica, representa aquello que se busca obtener con la aplicación de los controles de seguridad, de tal manera que, en un ejercicio de aplicación, su adopción corresponde a las necesidades y problemas que la organización quiere abordar.</w:t>
      </w:r>
    </w:p>
    <w:p w:rsidR="00000000" w:rsidDel="00000000" w:rsidP="00000000" w:rsidRDefault="00000000" w:rsidRPr="00000000" w14:paraId="000000B4">
      <w:pPr>
        <w:ind w:left="360" w:firstLine="0"/>
        <w:rPr>
          <w:sz w:val="20"/>
          <w:szCs w:val="20"/>
        </w:rPr>
      </w:pPr>
      <w:r w:rsidDel="00000000" w:rsidR="00000000" w:rsidRPr="00000000">
        <w:rPr>
          <w:rtl w:val="0"/>
        </w:rPr>
      </w:r>
    </w:p>
    <w:p w:rsidR="00000000" w:rsidDel="00000000" w:rsidP="00000000" w:rsidRDefault="00000000" w:rsidRPr="00000000" w14:paraId="000000B5">
      <w:pPr>
        <w:numPr>
          <w:ilvl w:val="1"/>
          <w:numId w:val="10"/>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b w:val="1"/>
          <w:color w:val="000000"/>
          <w:sz w:val="20"/>
          <w:szCs w:val="20"/>
          <w:rtl w:val="0"/>
        </w:rPr>
        <w:t xml:space="preserve">Controles</w:t>
      </w:r>
    </w:p>
    <w:p w:rsidR="00000000" w:rsidDel="00000000" w:rsidP="00000000" w:rsidRDefault="00000000" w:rsidRPr="00000000" w14:paraId="000000B6">
      <w:pPr>
        <w:pBdr>
          <w:top w:space="0" w:sz="0" w:val="nil"/>
          <w:left w:space="0" w:sz="0" w:val="nil"/>
          <w:bottom w:space="0" w:sz="0" w:val="nil"/>
          <w:right w:space="0" w:sz="0" w:val="nil"/>
          <w:between w:space="0" w:sz="0" w:val="nil"/>
        </w:pBdr>
        <w:ind w:left="792" w:firstLine="0"/>
        <w:rPr>
          <w:b w:val="1"/>
          <w:sz w:val="20"/>
          <w:szCs w:val="20"/>
        </w:rPr>
      </w:pPr>
      <w:r w:rsidDel="00000000" w:rsidR="00000000" w:rsidRPr="00000000">
        <w:rPr>
          <w:rtl w:val="0"/>
        </w:rPr>
      </w:r>
    </w:p>
    <w:p w:rsidR="00000000" w:rsidDel="00000000" w:rsidP="00000000" w:rsidRDefault="00000000" w:rsidRPr="00000000" w14:paraId="000000B7">
      <w:pPr>
        <w:ind w:left="360" w:firstLine="0"/>
        <w:jc w:val="both"/>
        <w:rPr>
          <w:sz w:val="20"/>
          <w:szCs w:val="20"/>
        </w:rPr>
      </w:pPr>
      <w:r w:rsidDel="00000000" w:rsidR="00000000" w:rsidRPr="00000000">
        <w:rPr>
          <w:sz w:val="20"/>
          <w:szCs w:val="20"/>
          <w:rtl w:val="0"/>
        </w:rPr>
        <w:t xml:space="preserve">Los controles, se presentan como las propuestas y directrices para la implementación de una estrategia de seguridad, que puede ir desde el endurecimiento de la infraestructura hasta la consolidación de un sistema de gestión de la seguridad SGSI, con los cuales se busca garantizar los objetivos de seguridad de la organización.</w:t>
      </w:r>
    </w:p>
    <w:p w:rsidR="00000000" w:rsidDel="00000000" w:rsidP="00000000" w:rsidRDefault="00000000" w:rsidRPr="00000000" w14:paraId="000000B8">
      <w:pPr>
        <w:ind w:left="360" w:firstLine="0"/>
        <w:rPr>
          <w:sz w:val="20"/>
          <w:szCs w:val="20"/>
        </w:rPr>
      </w:pPr>
      <w:r w:rsidDel="00000000" w:rsidR="00000000" w:rsidRPr="00000000">
        <w:rPr>
          <w:rtl w:val="0"/>
        </w:rPr>
      </w:r>
    </w:p>
    <w:p w:rsidR="00000000" w:rsidDel="00000000" w:rsidP="00000000" w:rsidRDefault="00000000" w:rsidRPr="00000000" w14:paraId="000000B9">
      <w:pPr>
        <w:ind w:left="360" w:firstLine="0"/>
        <w:rPr>
          <w:sz w:val="20"/>
          <w:szCs w:val="20"/>
        </w:rPr>
      </w:pPr>
      <w:r w:rsidDel="00000000" w:rsidR="00000000" w:rsidRPr="00000000">
        <w:rPr>
          <w:sz w:val="20"/>
          <w:szCs w:val="20"/>
          <w:rtl w:val="0"/>
        </w:rPr>
        <w:t xml:space="preserve">En este orden de ideas, la estructura de los objetivos de control se presenta de acuerdo a la figura 4, en donde encontramos la idea principal, plasmada de manera general, acompañada de una descripción de la utilidad del mismo.</w:t>
      </w:r>
    </w:p>
    <w:p w:rsidR="00000000" w:rsidDel="00000000" w:rsidP="00000000" w:rsidRDefault="00000000" w:rsidRPr="00000000" w14:paraId="000000BA">
      <w:pPr>
        <w:ind w:left="360" w:firstLine="0"/>
        <w:rPr>
          <w:sz w:val="20"/>
          <w:szCs w:val="20"/>
        </w:rPr>
      </w:pPr>
      <w:r w:rsidDel="00000000" w:rsidR="00000000" w:rsidRPr="00000000">
        <w:rPr>
          <w:rtl w:val="0"/>
        </w:rPr>
      </w:r>
    </w:p>
    <w:p w:rsidR="00000000" w:rsidDel="00000000" w:rsidP="00000000" w:rsidRDefault="00000000" w:rsidRPr="00000000" w14:paraId="000000BB">
      <w:pPr>
        <w:keepNext w:val="1"/>
        <w:pBdr>
          <w:top w:space="0" w:sz="0" w:val="nil"/>
          <w:left w:space="0" w:sz="0" w:val="nil"/>
          <w:bottom w:space="0" w:sz="0" w:val="nil"/>
          <w:right w:space="0" w:sz="0" w:val="nil"/>
          <w:between w:space="0" w:sz="0" w:val="nil"/>
        </w:pBdr>
        <w:spacing w:after="200" w:line="240" w:lineRule="auto"/>
        <w:ind w:left="3259.8425196850394" w:firstLine="360"/>
        <w:rPr>
          <w:b w:val="1"/>
          <w:color w:val="000000"/>
          <w:sz w:val="18"/>
          <w:szCs w:val="18"/>
        </w:rPr>
      </w:pPr>
      <w:r w:rsidDel="00000000" w:rsidR="00000000" w:rsidRPr="00000000">
        <w:rPr>
          <w:b w:val="1"/>
          <w:color w:val="000000"/>
          <w:sz w:val="18"/>
          <w:szCs w:val="18"/>
          <w:rtl w:val="0"/>
        </w:rPr>
        <w:t xml:space="preserve">Figura </w:t>
      </w:r>
      <w:r w:rsidDel="00000000" w:rsidR="00000000" w:rsidRPr="00000000">
        <w:rPr>
          <w:b w:val="1"/>
          <w:sz w:val="18"/>
          <w:szCs w:val="18"/>
          <w:rtl w:val="0"/>
        </w:rPr>
        <w:t xml:space="preserve">4</w:t>
      </w:r>
      <w:r w:rsidDel="00000000" w:rsidR="00000000" w:rsidRPr="00000000">
        <w:rPr>
          <w:b w:val="1"/>
          <w:color w:val="000000"/>
          <w:sz w:val="18"/>
          <w:szCs w:val="18"/>
          <w:rtl w:val="0"/>
        </w:rPr>
        <w:t xml:space="preserve"> </w:t>
      </w:r>
    </w:p>
    <w:p w:rsidR="00000000" w:rsidDel="00000000" w:rsidP="00000000" w:rsidRDefault="00000000" w:rsidRPr="00000000" w14:paraId="000000BC">
      <w:pPr>
        <w:keepNext w:val="1"/>
        <w:pBdr>
          <w:top w:space="0" w:sz="0" w:val="nil"/>
          <w:left w:space="0" w:sz="0" w:val="nil"/>
          <w:bottom w:space="0" w:sz="0" w:val="nil"/>
          <w:right w:space="0" w:sz="0" w:val="nil"/>
          <w:between w:space="0" w:sz="0" w:val="nil"/>
        </w:pBdr>
        <w:spacing w:after="200" w:line="240" w:lineRule="auto"/>
        <w:ind w:left="3259.8425196850394" w:firstLine="360"/>
        <w:rPr>
          <w:i w:val="1"/>
          <w:color w:val="1f497d"/>
          <w:sz w:val="18"/>
          <w:szCs w:val="18"/>
        </w:rPr>
      </w:pPr>
      <w:commentRangeStart w:id="7"/>
      <w:r w:rsidDel="00000000" w:rsidR="00000000" w:rsidRPr="00000000">
        <w:rPr>
          <w:i w:val="1"/>
          <w:color w:val="000000"/>
          <w:sz w:val="18"/>
          <w:szCs w:val="18"/>
          <w:rtl w:val="0"/>
        </w:rPr>
        <w:t xml:space="preserve">Ejemplo de con</w:t>
      </w:r>
      <w:commentRangeEnd w:id="7"/>
      <w:r w:rsidDel="00000000" w:rsidR="00000000" w:rsidRPr="00000000">
        <w:commentReference w:id="7"/>
      </w:r>
      <w:r w:rsidDel="00000000" w:rsidR="00000000" w:rsidRPr="00000000">
        <w:rPr>
          <w:i w:val="1"/>
          <w:color w:val="000000"/>
          <w:sz w:val="18"/>
          <w:szCs w:val="18"/>
          <w:rtl w:val="0"/>
        </w:rPr>
        <w:t xml:space="preserve">troles de la norma ISO/IEC 27001:2013</w:t>
      </w:r>
      <w:r w:rsidDel="00000000" w:rsidR="00000000" w:rsidRPr="00000000">
        <w:rPr>
          <w:rtl w:val="0"/>
        </w:rPr>
      </w:r>
    </w:p>
    <w:p w:rsidR="00000000" w:rsidDel="00000000" w:rsidP="00000000" w:rsidRDefault="00000000" w:rsidRPr="00000000" w14:paraId="000000BD">
      <w:pPr>
        <w:ind w:left="360" w:firstLine="0"/>
        <w:jc w:val="center"/>
        <w:rPr>
          <w:sz w:val="20"/>
          <w:szCs w:val="20"/>
        </w:rPr>
      </w:pPr>
      <w:r w:rsidDel="00000000" w:rsidR="00000000" w:rsidRPr="00000000">
        <w:rPr>
          <w:sz w:val="20"/>
          <w:szCs w:val="20"/>
        </w:rPr>
        <w:drawing>
          <wp:inline distB="0" distT="0" distL="0" distR="0">
            <wp:extent cx="1990725" cy="2330428"/>
            <wp:effectExtent b="0" l="0" r="0" t="0"/>
            <wp:docPr id="26" name="image28.png"/>
            <a:graphic>
              <a:graphicData uri="http://schemas.openxmlformats.org/drawingml/2006/picture">
                <pic:pic>
                  <pic:nvPicPr>
                    <pic:cNvPr id="0" name="image28.png"/>
                    <pic:cNvPicPr preferRelativeResize="0"/>
                  </pic:nvPicPr>
                  <pic:blipFill>
                    <a:blip r:embed="rId17"/>
                    <a:srcRect b="0" l="61316" r="0" t="28671"/>
                    <a:stretch>
                      <a:fillRect/>
                    </a:stretch>
                  </pic:blipFill>
                  <pic:spPr>
                    <a:xfrm>
                      <a:off x="0" y="0"/>
                      <a:ext cx="1990725" cy="233042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3543.3070866141725" w:firstLine="0"/>
        <w:rPr>
          <w:color w:val="3c78d8"/>
          <w:sz w:val="16"/>
          <w:szCs w:val="16"/>
        </w:rPr>
      </w:pPr>
      <w:r w:rsidDel="00000000" w:rsidR="00000000" w:rsidRPr="00000000">
        <w:rPr>
          <w:b w:val="1"/>
          <w:sz w:val="20"/>
          <w:szCs w:val="20"/>
          <w:rtl w:val="0"/>
        </w:rPr>
        <w:t xml:space="preserve">Nota.</w:t>
      </w:r>
      <w:r w:rsidDel="00000000" w:rsidR="00000000" w:rsidRPr="00000000">
        <w:rPr>
          <w:sz w:val="20"/>
          <w:szCs w:val="20"/>
          <w:rtl w:val="0"/>
        </w:rPr>
        <w:t xml:space="preserve"> </w:t>
      </w:r>
      <w:r w:rsidDel="00000000" w:rsidR="00000000" w:rsidRPr="00000000">
        <w:rPr>
          <w:color w:val="3c78d8"/>
          <w:sz w:val="16"/>
          <w:szCs w:val="16"/>
          <w:rtl w:val="0"/>
        </w:rPr>
        <w:t xml:space="preserve">Adaptada de ISO/IEC 27001:2013 – Anexo A</w:t>
      </w:r>
    </w:p>
    <w:p w:rsidR="00000000" w:rsidDel="00000000" w:rsidP="00000000" w:rsidRDefault="00000000" w:rsidRPr="00000000" w14:paraId="000000BF">
      <w:pPr>
        <w:ind w:left="360" w:firstLine="0"/>
        <w:rPr>
          <w:sz w:val="20"/>
          <w:szCs w:val="20"/>
        </w:rPr>
      </w:pPr>
      <w:r w:rsidDel="00000000" w:rsidR="00000000" w:rsidRPr="00000000">
        <w:rPr>
          <w:rtl w:val="0"/>
        </w:rPr>
      </w:r>
    </w:p>
    <w:p w:rsidR="00000000" w:rsidDel="00000000" w:rsidP="00000000" w:rsidRDefault="00000000" w:rsidRPr="00000000" w14:paraId="000000C0">
      <w:pPr>
        <w:ind w:left="360" w:firstLine="0"/>
        <w:jc w:val="both"/>
        <w:rPr>
          <w:sz w:val="20"/>
          <w:szCs w:val="20"/>
        </w:rPr>
      </w:pPr>
      <w:r w:rsidDel="00000000" w:rsidR="00000000" w:rsidRPr="00000000">
        <w:rPr>
          <w:sz w:val="20"/>
          <w:szCs w:val="20"/>
          <w:rtl w:val="0"/>
        </w:rPr>
        <w:t xml:space="preserve">Los dominios de seguridad que propone esta norma se encuentran estructurados de acuerdo a los componentes y elementos más relevantes para el mejoramiento de los activos de información y estos proponen los siguientes objetivos de control:</w:t>
      </w:r>
    </w:p>
    <w:p w:rsidR="00000000" w:rsidDel="00000000" w:rsidP="00000000" w:rsidRDefault="00000000" w:rsidRPr="00000000" w14:paraId="000000C1">
      <w:pPr>
        <w:ind w:left="360" w:firstLine="0"/>
        <w:rPr>
          <w:sz w:val="20"/>
          <w:szCs w:val="20"/>
        </w:rPr>
      </w:pPr>
      <w:r w:rsidDel="00000000" w:rsidR="00000000" w:rsidRPr="00000000">
        <w:rPr>
          <w:rtl w:val="0"/>
        </w:rPr>
      </w:r>
    </w:p>
    <w:p w:rsidR="00000000" w:rsidDel="00000000" w:rsidP="00000000" w:rsidRDefault="00000000" w:rsidRPr="00000000" w14:paraId="000000C2">
      <w:pPr>
        <w:ind w:left="360" w:firstLine="0"/>
        <w:jc w:val="both"/>
        <w:rPr>
          <w:sz w:val="20"/>
          <w:szCs w:val="20"/>
        </w:rPr>
      </w:pPr>
      <w:r w:rsidDel="00000000" w:rsidR="00000000" w:rsidRPr="00000000">
        <w:rPr>
          <w:sz w:val="20"/>
          <w:szCs w:val="20"/>
          <w:rtl w:val="0"/>
        </w:rPr>
        <w:t xml:space="preserve">En una organización se deben de gestionar los activos de información de manera segura y responsable, por ello la norma nos recomienda que se cuente con políticas claras que apoyen el ejercicio de identificación y aseguramiento de los activos de la información, en la figura N.º 56 podremos encontrar los </w:t>
      </w:r>
      <w:r w:rsidDel="00000000" w:rsidR="00000000" w:rsidRPr="00000000">
        <w:rPr>
          <w:b w:val="1"/>
          <w:sz w:val="20"/>
          <w:szCs w:val="20"/>
          <w:rtl w:val="0"/>
        </w:rPr>
        <w:t xml:space="preserve">objetivos</w:t>
      </w:r>
      <w:r w:rsidDel="00000000" w:rsidR="00000000" w:rsidRPr="00000000">
        <w:rPr>
          <w:sz w:val="20"/>
          <w:szCs w:val="20"/>
          <w:rtl w:val="0"/>
        </w:rPr>
        <w:t xml:space="preserve"> de control </w:t>
      </w:r>
      <w:r w:rsidDel="00000000" w:rsidR="00000000" w:rsidRPr="00000000">
        <w:rPr>
          <w:b w:val="1"/>
          <w:sz w:val="20"/>
          <w:szCs w:val="20"/>
          <w:rtl w:val="0"/>
        </w:rPr>
        <w:t xml:space="preserve">para la determinación de estas políticas</w:t>
      </w:r>
      <w:r w:rsidDel="00000000" w:rsidR="00000000" w:rsidRPr="00000000">
        <w:rPr>
          <w:sz w:val="20"/>
          <w:szCs w:val="20"/>
          <w:rtl w:val="0"/>
        </w:rPr>
        <w:t xml:space="preserve">.</w:t>
      </w:r>
    </w:p>
    <w:p w:rsidR="00000000" w:rsidDel="00000000" w:rsidP="00000000" w:rsidRDefault="00000000" w:rsidRPr="00000000" w14:paraId="000000C3">
      <w:pPr>
        <w:pBdr>
          <w:top w:space="0" w:sz="0" w:val="nil"/>
          <w:left w:space="0" w:sz="0" w:val="nil"/>
          <w:bottom w:space="0" w:sz="0" w:val="nil"/>
          <w:right w:space="0" w:sz="0" w:val="nil"/>
          <w:between w:space="0" w:sz="0" w:val="nil"/>
        </w:pBdr>
        <w:ind w:left="792" w:firstLine="0"/>
        <w:rPr>
          <w:sz w:val="20"/>
          <w:szCs w:val="20"/>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ind w:left="792" w:firstLine="0"/>
        <w:rPr>
          <w:sz w:val="20"/>
          <w:szCs w:val="20"/>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ind w:left="792" w:firstLine="0"/>
        <w:rPr>
          <w:sz w:val="20"/>
          <w:szCs w:val="20"/>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pacing w:after="200" w:line="240" w:lineRule="auto"/>
        <w:ind w:left="1275.5905511811022" w:firstLine="0"/>
        <w:rPr>
          <w:b w:val="1"/>
          <w:color w:val="000000"/>
          <w:sz w:val="18"/>
          <w:szCs w:val="18"/>
        </w:rPr>
      </w:pPr>
      <w:r w:rsidDel="00000000" w:rsidR="00000000" w:rsidRPr="00000000">
        <w:rPr>
          <w:b w:val="1"/>
          <w:color w:val="000000"/>
          <w:sz w:val="18"/>
          <w:szCs w:val="18"/>
          <w:rtl w:val="0"/>
        </w:rPr>
        <w:t xml:space="preserve">Figura </w:t>
      </w:r>
      <w:r w:rsidDel="00000000" w:rsidR="00000000" w:rsidRPr="00000000">
        <w:rPr>
          <w:b w:val="1"/>
          <w:sz w:val="18"/>
          <w:szCs w:val="18"/>
          <w:rtl w:val="0"/>
        </w:rPr>
        <w:t xml:space="preserve">5</w:t>
      </w:r>
      <w:r w:rsidDel="00000000" w:rsidR="00000000" w:rsidRPr="00000000">
        <w:rPr>
          <w:rtl w:val="0"/>
        </w:rPr>
      </w:r>
    </w:p>
    <w:p w:rsidR="00000000" w:rsidDel="00000000" w:rsidP="00000000" w:rsidRDefault="00000000" w:rsidRPr="00000000" w14:paraId="000000C7">
      <w:pPr>
        <w:ind w:left="1275.5905511811022" w:firstLine="0"/>
        <w:rPr>
          <w:i w:val="1"/>
          <w:sz w:val="18"/>
          <w:szCs w:val="18"/>
        </w:rPr>
      </w:pPr>
      <w:commentRangeStart w:id="8"/>
      <w:r w:rsidDel="00000000" w:rsidR="00000000" w:rsidRPr="00000000">
        <w:rPr>
          <w:i w:val="1"/>
          <w:sz w:val="18"/>
          <w:szCs w:val="18"/>
          <w:rtl w:val="0"/>
        </w:rPr>
        <w:t xml:space="preserve">A5 Política p</w:t>
      </w:r>
      <w:commentRangeEnd w:id="8"/>
      <w:r w:rsidDel="00000000" w:rsidR="00000000" w:rsidRPr="00000000">
        <w:commentReference w:id="8"/>
      </w:r>
      <w:r w:rsidDel="00000000" w:rsidR="00000000" w:rsidRPr="00000000">
        <w:rPr>
          <w:i w:val="1"/>
          <w:sz w:val="18"/>
          <w:szCs w:val="18"/>
          <w:rtl w:val="0"/>
        </w:rPr>
        <w:t xml:space="preserve">ara la seguridad de la información </w:t>
      </w:r>
    </w:p>
    <w:p w:rsidR="00000000" w:rsidDel="00000000" w:rsidP="00000000" w:rsidRDefault="00000000" w:rsidRPr="00000000" w14:paraId="000000C8">
      <w:pPr>
        <w:ind w:left="360" w:firstLine="0"/>
        <w:jc w:val="center"/>
        <w:rPr>
          <w:sz w:val="20"/>
          <w:szCs w:val="20"/>
        </w:rPr>
      </w:pPr>
      <w:r w:rsidDel="00000000" w:rsidR="00000000" w:rsidRPr="00000000">
        <w:rPr>
          <w:sz w:val="20"/>
          <w:szCs w:val="20"/>
        </w:rPr>
        <w:drawing>
          <wp:inline distB="0" distT="0" distL="0" distR="0">
            <wp:extent cx="5119996" cy="3101225"/>
            <wp:effectExtent b="0" l="0" r="0" t="0"/>
            <wp:docPr id="25" name="image17.png"/>
            <a:graphic>
              <a:graphicData uri="http://schemas.openxmlformats.org/drawingml/2006/picture">
                <pic:pic>
                  <pic:nvPicPr>
                    <pic:cNvPr id="0" name="image17.png"/>
                    <pic:cNvPicPr preferRelativeResize="0"/>
                  </pic:nvPicPr>
                  <pic:blipFill>
                    <a:blip r:embed="rId18"/>
                    <a:srcRect b="11180" l="776" r="1511" t="10480"/>
                    <a:stretch>
                      <a:fillRect/>
                    </a:stretch>
                  </pic:blipFill>
                  <pic:spPr>
                    <a:xfrm>
                      <a:off x="0" y="0"/>
                      <a:ext cx="5119996" cy="310122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1275.5905511811022" w:firstLine="0"/>
        <w:rPr>
          <w:sz w:val="20"/>
          <w:szCs w:val="20"/>
        </w:rPr>
      </w:pPr>
      <w:r w:rsidDel="00000000" w:rsidR="00000000" w:rsidRPr="00000000">
        <w:rPr>
          <w:sz w:val="20"/>
          <w:szCs w:val="20"/>
          <w:rtl w:val="0"/>
        </w:rPr>
        <w:t xml:space="preserve">Nota. Adaptada de ISO/IEC 27001:2013 – Anexo A</w:t>
      </w:r>
    </w:p>
    <w:p w:rsidR="00000000" w:rsidDel="00000000" w:rsidP="00000000" w:rsidRDefault="00000000" w:rsidRPr="00000000" w14:paraId="000000CA">
      <w:pPr>
        <w:pBdr>
          <w:top w:space="0" w:sz="0" w:val="nil"/>
          <w:left w:space="0" w:sz="0" w:val="nil"/>
          <w:bottom w:space="0" w:sz="0" w:val="nil"/>
          <w:right w:space="0" w:sz="0" w:val="nil"/>
          <w:between w:space="0" w:sz="0" w:val="nil"/>
        </w:pBdr>
        <w:ind w:left="792" w:firstLine="0"/>
        <w:jc w:val="center"/>
        <w:rPr>
          <w:color w:val="000000"/>
          <w:sz w:val="20"/>
          <w:szCs w:val="20"/>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ind w:left="792" w:firstLine="0"/>
        <w:jc w:val="center"/>
        <w:rPr>
          <w:color w:val="000000"/>
          <w:sz w:val="20"/>
          <w:szCs w:val="20"/>
        </w:rPr>
      </w:pPr>
      <w:r w:rsidDel="00000000" w:rsidR="00000000" w:rsidRPr="00000000">
        <w:rPr>
          <w:rtl w:val="0"/>
        </w:rPr>
      </w:r>
    </w:p>
    <w:p w:rsidR="00000000" w:rsidDel="00000000" w:rsidP="00000000" w:rsidRDefault="00000000" w:rsidRPr="00000000" w14:paraId="000000CC">
      <w:pPr>
        <w:ind w:left="360" w:firstLine="0"/>
        <w:jc w:val="both"/>
        <w:rPr>
          <w:b w:val="1"/>
          <w:sz w:val="20"/>
          <w:szCs w:val="20"/>
        </w:rPr>
      </w:pPr>
      <w:r w:rsidDel="00000000" w:rsidR="00000000" w:rsidRPr="00000000">
        <w:rPr>
          <w:sz w:val="20"/>
          <w:szCs w:val="20"/>
          <w:rtl w:val="0"/>
        </w:rPr>
        <w:t xml:space="preserve">Uno de los factores importantes en una organización es brindar las directrices para identificar y mantener seguros los activos de información, en la figura No. 6, podremos consultar los objetivos de control para la </w:t>
      </w:r>
      <w:r w:rsidDel="00000000" w:rsidR="00000000" w:rsidRPr="00000000">
        <w:rPr>
          <w:b w:val="1"/>
          <w:sz w:val="20"/>
          <w:szCs w:val="20"/>
          <w:rtl w:val="0"/>
        </w:rPr>
        <w:t xml:space="preserve">organización de la seguridad de la información.</w:t>
      </w:r>
    </w:p>
    <w:p w:rsidR="00000000" w:rsidDel="00000000" w:rsidP="00000000" w:rsidRDefault="00000000" w:rsidRPr="00000000" w14:paraId="000000CD">
      <w:pPr>
        <w:pBdr>
          <w:top w:space="0" w:sz="0" w:val="nil"/>
          <w:left w:space="0" w:sz="0" w:val="nil"/>
          <w:bottom w:space="0" w:sz="0" w:val="nil"/>
          <w:right w:space="0" w:sz="0" w:val="nil"/>
          <w:between w:space="0" w:sz="0" w:val="nil"/>
        </w:pBdr>
        <w:ind w:left="792" w:firstLine="0"/>
        <w:jc w:val="center"/>
        <w:rPr>
          <w:color w:val="000000"/>
          <w:sz w:val="20"/>
          <w:szCs w:val="20"/>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pacing w:after="200" w:line="240" w:lineRule="auto"/>
        <w:ind w:left="360" w:firstLine="0"/>
        <w:rPr>
          <w:b w:val="1"/>
          <w:color w:val="000000"/>
          <w:sz w:val="18"/>
          <w:szCs w:val="18"/>
        </w:rPr>
      </w:pPr>
      <w:r w:rsidDel="00000000" w:rsidR="00000000" w:rsidRPr="00000000">
        <w:rPr>
          <w:b w:val="1"/>
          <w:color w:val="000000"/>
          <w:sz w:val="18"/>
          <w:szCs w:val="18"/>
          <w:rtl w:val="0"/>
        </w:rPr>
        <w:t xml:space="preserve">Figura </w:t>
      </w:r>
      <w:r w:rsidDel="00000000" w:rsidR="00000000" w:rsidRPr="00000000">
        <w:rPr>
          <w:b w:val="1"/>
          <w:sz w:val="18"/>
          <w:szCs w:val="18"/>
          <w:rtl w:val="0"/>
        </w:rPr>
        <w:t xml:space="preserve">6</w:t>
      </w:r>
      <w:r w:rsidDel="00000000" w:rsidR="00000000" w:rsidRPr="00000000">
        <w:rPr>
          <w:rtl w:val="0"/>
        </w:rPr>
      </w:r>
    </w:p>
    <w:p w:rsidR="00000000" w:rsidDel="00000000" w:rsidP="00000000" w:rsidRDefault="00000000" w:rsidRPr="00000000" w14:paraId="000000DC">
      <w:pPr>
        <w:ind w:left="360" w:firstLine="0"/>
        <w:rPr>
          <w:i w:val="1"/>
          <w:sz w:val="18"/>
          <w:szCs w:val="18"/>
        </w:rPr>
      </w:pPr>
      <w:commentRangeStart w:id="9"/>
      <w:r w:rsidDel="00000000" w:rsidR="00000000" w:rsidRPr="00000000">
        <w:rPr>
          <w:i w:val="1"/>
          <w:sz w:val="18"/>
          <w:szCs w:val="18"/>
          <w:rtl w:val="0"/>
        </w:rPr>
        <w:t xml:space="preserve">A6 Organiza</w:t>
      </w:r>
      <w:commentRangeEnd w:id="9"/>
      <w:r w:rsidDel="00000000" w:rsidR="00000000" w:rsidRPr="00000000">
        <w:commentReference w:id="9"/>
      </w:r>
      <w:r w:rsidDel="00000000" w:rsidR="00000000" w:rsidRPr="00000000">
        <w:rPr>
          <w:i w:val="1"/>
          <w:sz w:val="18"/>
          <w:szCs w:val="18"/>
          <w:rtl w:val="0"/>
        </w:rPr>
        <w:t xml:space="preserve">ción de la seguridad de la información</w:t>
      </w:r>
    </w:p>
    <w:p w:rsidR="00000000" w:rsidDel="00000000" w:rsidP="00000000" w:rsidRDefault="00000000" w:rsidRPr="00000000" w14:paraId="000000DD">
      <w:pPr>
        <w:ind w:left="360" w:firstLine="0"/>
        <w:jc w:val="center"/>
        <w:rPr>
          <w:sz w:val="20"/>
          <w:szCs w:val="20"/>
        </w:rPr>
      </w:pPr>
      <w:bookmarkStart w:colFirst="0" w:colLast="0" w:name="_30j0zll" w:id="1"/>
      <w:bookmarkEnd w:id="1"/>
      <w:r w:rsidDel="00000000" w:rsidR="00000000" w:rsidRPr="00000000">
        <w:rPr>
          <w:sz w:val="20"/>
          <w:szCs w:val="20"/>
        </w:rPr>
        <w:drawing>
          <wp:inline distB="0" distT="0" distL="0" distR="0">
            <wp:extent cx="5567129" cy="5279908"/>
            <wp:effectExtent b="0" l="0" r="0" t="0"/>
            <wp:docPr id="29" name="image35.png"/>
            <a:graphic>
              <a:graphicData uri="http://schemas.openxmlformats.org/drawingml/2006/picture">
                <pic:pic>
                  <pic:nvPicPr>
                    <pic:cNvPr id="0" name="image35.png"/>
                    <pic:cNvPicPr preferRelativeResize="0"/>
                  </pic:nvPicPr>
                  <pic:blipFill>
                    <a:blip r:embed="rId19"/>
                    <a:srcRect b="0" l="8161" r="8236" t="0"/>
                    <a:stretch>
                      <a:fillRect/>
                    </a:stretch>
                  </pic:blipFill>
                  <pic:spPr>
                    <a:xfrm>
                      <a:off x="0" y="0"/>
                      <a:ext cx="5567129" cy="5279908"/>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360" w:firstLine="0"/>
        <w:rPr>
          <w:sz w:val="20"/>
          <w:szCs w:val="20"/>
        </w:rPr>
      </w:pPr>
      <w:r w:rsidDel="00000000" w:rsidR="00000000" w:rsidRPr="00000000">
        <w:rPr>
          <w:sz w:val="20"/>
          <w:szCs w:val="20"/>
          <w:rtl w:val="0"/>
        </w:rPr>
        <w:t xml:space="preserve">Nota: Adaptada de ISO/IEC 27001:2013 – Anexo A</w:t>
      </w:r>
    </w:p>
    <w:p w:rsidR="00000000" w:rsidDel="00000000" w:rsidP="00000000" w:rsidRDefault="00000000" w:rsidRPr="00000000" w14:paraId="000000DF">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0E0">
      <w:pPr>
        <w:ind w:left="360" w:firstLine="0"/>
        <w:jc w:val="both"/>
        <w:rPr>
          <w:sz w:val="20"/>
          <w:szCs w:val="20"/>
        </w:rPr>
      </w:pPr>
      <w:r w:rsidDel="00000000" w:rsidR="00000000" w:rsidRPr="00000000">
        <w:rPr>
          <w:sz w:val="20"/>
          <w:szCs w:val="20"/>
          <w:rtl w:val="0"/>
        </w:rPr>
        <w:t xml:space="preserve">Uno de los factores más débiles en seguridad será el factor humano, de acuerdo al instituto internacional de estudios en seguridad global “El error humano es la principal causa de infracciones de datos y no los ciberdelincuentes. Es aquí donde las compañías deben revisar sus </w:t>
      </w:r>
      <w:r w:rsidDel="00000000" w:rsidR="00000000" w:rsidRPr="00000000">
        <w:rPr>
          <w:b w:val="1"/>
          <w:sz w:val="20"/>
          <w:szCs w:val="20"/>
          <w:rtl w:val="0"/>
        </w:rPr>
        <w:t xml:space="preserve">protocolos” (INISEG, 2020)</w:t>
      </w:r>
      <w:r w:rsidDel="00000000" w:rsidR="00000000" w:rsidRPr="00000000">
        <w:rPr>
          <w:sz w:val="20"/>
          <w:szCs w:val="20"/>
          <w:rtl w:val="0"/>
        </w:rPr>
        <w:t xml:space="preserve">. Para abordar estos factores humanos, la norma nos presenta en la figura No. 7 los siguientes objetivos de control</w:t>
      </w:r>
    </w:p>
    <w:p w:rsidR="00000000" w:rsidDel="00000000" w:rsidP="00000000" w:rsidRDefault="00000000" w:rsidRPr="00000000" w14:paraId="000000E1">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pacing w:after="200" w:line="240" w:lineRule="auto"/>
        <w:ind w:left="360" w:firstLine="0"/>
        <w:rPr>
          <w:b w:val="1"/>
          <w:color w:val="000000"/>
          <w:sz w:val="18"/>
          <w:szCs w:val="18"/>
        </w:rPr>
      </w:pPr>
      <w:r w:rsidDel="00000000" w:rsidR="00000000" w:rsidRPr="00000000">
        <w:rPr>
          <w:b w:val="1"/>
          <w:color w:val="000000"/>
          <w:sz w:val="18"/>
          <w:szCs w:val="18"/>
          <w:rtl w:val="0"/>
        </w:rPr>
        <w:t xml:space="preserve">Figura </w:t>
      </w:r>
      <w:r w:rsidDel="00000000" w:rsidR="00000000" w:rsidRPr="00000000">
        <w:rPr>
          <w:b w:val="1"/>
          <w:sz w:val="18"/>
          <w:szCs w:val="18"/>
          <w:rtl w:val="0"/>
        </w:rPr>
        <w:t xml:space="preserve">7</w:t>
      </w:r>
      <w:r w:rsidDel="00000000" w:rsidR="00000000" w:rsidRPr="00000000">
        <w:rPr>
          <w:rtl w:val="0"/>
        </w:rPr>
      </w:r>
    </w:p>
    <w:p w:rsidR="00000000" w:rsidDel="00000000" w:rsidP="00000000" w:rsidRDefault="00000000" w:rsidRPr="00000000" w14:paraId="000000E8">
      <w:pPr>
        <w:ind w:left="360" w:firstLine="0"/>
        <w:rPr>
          <w:i w:val="1"/>
          <w:sz w:val="18"/>
          <w:szCs w:val="18"/>
        </w:rPr>
      </w:pPr>
      <w:commentRangeStart w:id="10"/>
      <w:r w:rsidDel="00000000" w:rsidR="00000000" w:rsidRPr="00000000">
        <w:rPr>
          <w:i w:val="1"/>
          <w:sz w:val="18"/>
          <w:szCs w:val="18"/>
          <w:rtl w:val="0"/>
        </w:rPr>
        <w:t xml:space="preserve">A7 Segurid</w:t>
      </w:r>
      <w:commentRangeEnd w:id="10"/>
      <w:r w:rsidDel="00000000" w:rsidR="00000000" w:rsidRPr="00000000">
        <w:commentReference w:id="10"/>
      </w:r>
      <w:r w:rsidDel="00000000" w:rsidR="00000000" w:rsidRPr="00000000">
        <w:rPr>
          <w:i w:val="1"/>
          <w:sz w:val="18"/>
          <w:szCs w:val="18"/>
          <w:rtl w:val="0"/>
        </w:rPr>
        <w:t xml:space="preserve">ad de los recursos humanos</w:t>
      </w:r>
    </w:p>
    <w:p w:rsidR="00000000" w:rsidDel="00000000" w:rsidP="00000000" w:rsidRDefault="00000000" w:rsidRPr="00000000" w14:paraId="000000E9">
      <w:pPr>
        <w:ind w:left="360" w:firstLine="0"/>
        <w:jc w:val="center"/>
        <w:rPr>
          <w:sz w:val="20"/>
          <w:szCs w:val="20"/>
        </w:rPr>
      </w:pPr>
      <w:r w:rsidDel="00000000" w:rsidR="00000000" w:rsidRPr="00000000">
        <w:rPr>
          <w:sz w:val="20"/>
          <w:szCs w:val="20"/>
        </w:rPr>
        <w:drawing>
          <wp:inline distB="0" distT="0" distL="0" distR="0">
            <wp:extent cx="5542626" cy="4471624"/>
            <wp:effectExtent b="0" l="0" r="0" t="0"/>
            <wp:docPr id="27" name="image18.png"/>
            <a:graphic>
              <a:graphicData uri="http://schemas.openxmlformats.org/drawingml/2006/picture">
                <pic:pic>
                  <pic:nvPicPr>
                    <pic:cNvPr id="0" name="image18.png"/>
                    <pic:cNvPicPr preferRelativeResize="0"/>
                  </pic:nvPicPr>
                  <pic:blipFill>
                    <a:blip r:embed="rId20"/>
                    <a:srcRect b="0" l="1340" r="1313" t="0"/>
                    <a:stretch>
                      <a:fillRect/>
                    </a:stretch>
                  </pic:blipFill>
                  <pic:spPr>
                    <a:xfrm>
                      <a:off x="0" y="0"/>
                      <a:ext cx="5542626" cy="4471624"/>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360" w:firstLine="0"/>
        <w:rPr>
          <w:sz w:val="20"/>
          <w:szCs w:val="20"/>
        </w:rPr>
      </w:pPr>
      <w:r w:rsidDel="00000000" w:rsidR="00000000" w:rsidRPr="00000000">
        <w:rPr>
          <w:sz w:val="20"/>
          <w:szCs w:val="20"/>
          <w:rtl w:val="0"/>
        </w:rPr>
        <w:t xml:space="preserve">Nota. Adaptada de ISO/IEC 27001:2013 – Anexo A</w:t>
      </w:r>
    </w:p>
    <w:p w:rsidR="00000000" w:rsidDel="00000000" w:rsidP="00000000" w:rsidRDefault="00000000" w:rsidRPr="00000000" w14:paraId="000000EB">
      <w:pPr>
        <w:rPr>
          <w:sz w:val="20"/>
          <w:szCs w:val="20"/>
        </w:rPr>
      </w:pPr>
      <w:r w:rsidDel="00000000" w:rsidR="00000000" w:rsidRPr="00000000">
        <w:rPr>
          <w:rtl w:val="0"/>
        </w:rPr>
      </w:r>
    </w:p>
    <w:p w:rsidR="00000000" w:rsidDel="00000000" w:rsidP="00000000" w:rsidRDefault="00000000" w:rsidRPr="00000000" w14:paraId="000000EC">
      <w:pPr>
        <w:ind w:left="360" w:firstLine="0"/>
        <w:jc w:val="both"/>
        <w:rPr>
          <w:b w:val="1"/>
          <w:sz w:val="20"/>
          <w:szCs w:val="20"/>
        </w:rPr>
      </w:pPr>
      <w:r w:rsidDel="00000000" w:rsidR="00000000" w:rsidRPr="00000000">
        <w:rPr>
          <w:sz w:val="20"/>
          <w:szCs w:val="20"/>
          <w:rtl w:val="0"/>
        </w:rPr>
        <w:t xml:space="preserve">La gestión de activos de información cobra vital importancia dado que estos deben mantenerse identificados, clasificados y salvaguardados; en la figura No 8. encontramos los objetivos de control que establecen los </w:t>
      </w:r>
      <w:r w:rsidDel="00000000" w:rsidR="00000000" w:rsidRPr="00000000">
        <w:rPr>
          <w:b w:val="1"/>
          <w:sz w:val="20"/>
          <w:szCs w:val="20"/>
          <w:rtl w:val="0"/>
        </w:rPr>
        <w:t xml:space="preserve">controles necesarios para gestionar estos activos.</w:t>
      </w:r>
    </w:p>
    <w:p w:rsidR="00000000" w:rsidDel="00000000" w:rsidP="00000000" w:rsidRDefault="00000000" w:rsidRPr="00000000" w14:paraId="000000ED">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pacing w:after="200" w:line="240" w:lineRule="auto"/>
        <w:ind w:left="1984.251968503937" w:firstLine="0"/>
        <w:rPr>
          <w:b w:val="1"/>
          <w:color w:val="000000"/>
          <w:sz w:val="18"/>
          <w:szCs w:val="18"/>
        </w:rPr>
      </w:pPr>
      <w:r w:rsidDel="00000000" w:rsidR="00000000" w:rsidRPr="00000000">
        <w:rPr>
          <w:b w:val="1"/>
          <w:color w:val="000000"/>
          <w:sz w:val="18"/>
          <w:szCs w:val="18"/>
          <w:rtl w:val="0"/>
        </w:rPr>
        <w:t xml:space="preserve">Figura </w:t>
      </w:r>
      <w:r w:rsidDel="00000000" w:rsidR="00000000" w:rsidRPr="00000000">
        <w:rPr>
          <w:b w:val="1"/>
          <w:sz w:val="18"/>
          <w:szCs w:val="18"/>
          <w:rtl w:val="0"/>
        </w:rPr>
        <w:t xml:space="preserve">8</w:t>
      </w:r>
      <w:r w:rsidDel="00000000" w:rsidR="00000000" w:rsidRPr="00000000">
        <w:rPr>
          <w:rtl w:val="0"/>
        </w:rPr>
      </w:r>
    </w:p>
    <w:p w:rsidR="00000000" w:rsidDel="00000000" w:rsidP="00000000" w:rsidRDefault="00000000" w:rsidRPr="00000000" w14:paraId="000000F8">
      <w:pPr>
        <w:ind w:left="1984.251968503937" w:firstLine="0"/>
        <w:rPr>
          <w:i w:val="1"/>
          <w:sz w:val="18"/>
          <w:szCs w:val="18"/>
        </w:rPr>
      </w:pPr>
      <w:commentRangeStart w:id="11"/>
      <w:r w:rsidDel="00000000" w:rsidR="00000000" w:rsidRPr="00000000">
        <w:rPr>
          <w:i w:val="1"/>
          <w:sz w:val="18"/>
          <w:szCs w:val="18"/>
          <w:rtl w:val="0"/>
        </w:rPr>
        <w:t xml:space="preserve">A8 Gestión de ac</w:t>
      </w:r>
      <w:commentRangeEnd w:id="11"/>
      <w:r w:rsidDel="00000000" w:rsidR="00000000" w:rsidRPr="00000000">
        <w:commentReference w:id="11"/>
      </w:r>
      <w:r w:rsidDel="00000000" w:rsidR="00000000" w:rsidRPr="00000000">
        <w:rPr>
          <w:i w:val="1"/>
          <w:sz w:val="18"/>
          <w:szCs w:val="18"/>
          <w:rtl w:val="0"/>
        </w:rPr>
        <w:t xml:space="preserve">tivos</w:t>
      </w:r>
    </w:p>
    <w:p w:rsidR="00000000" w:rsidDel="00000000" w:rsidP="00000000" w:rsidRDefault="00000000" w:rsidRPr="00000000" w14:paraId="000000F9">
      <w:pPr>
        <w:ind w:left="360" w:firstLine="0"/>
        <w:jc w:val="center"/>
        <w:rPr>
          <w:sz w:val="20"/>
          <w:szCs w:val="20"/>
        </w:rPr>
      </w:pPr>
      <w:r w:rsidDel="00000000" w:rsidR="00000000" w:rsidRPr="00000000">
        <w:rPr>
          <w:sz w:val="20"/>
          <w:szCs w:val="20"/>
        </w:rPr>
        <w:drawing>
          <wp:inline distB="0" distT="0" distL="0" distR="0">
            <wp:extent cx="4304360" cy="5613893"/>
            <wp:effectExtent b="0" l="0" r="0" t="0"/>
            <wp:docPr id="28" name="image25.png"/>
            <a:graphic>
              <a:graphicData uri="http://schemas.openxmlformats.org/drawingml/2006/picture">
                <pic:pic>
                  <pic:nvPicPr>
                    <pic:cNvPr id="0" name="image25.png"/>
                    <pic:cNvPicPr preferRelativeResize="0"/>
                  </pic:nvPicPr>
                  <pic:blipFill>
                    <a:blip r:embed="rId21"/>
                    <a:srcRect b="0" l="19812" r="19559" t="0"/>
                    <a:stretch>
                      <a:fillRect/>
                    </a:stretch>
                  </pic:blipFill>
                  <pic:spPr>
                    <a:xfrm>
                      <a:off x="0" y="0"/>
                      <a:ext cx="4304360" cy="5613893"/>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1984.251968503937" w:firstLine="0"/>
        <w:rPr>
          <w:sz w:val="20"/>
          <w:szCs w:val="20"/>
        </w:rPr>
      </w:pPr>
      <w:r w:rsidDel="00000000" w:rsidR="00000000" w:rsidRPr="00000000">
        <w:rPr>
          <w:sz w:val="20"/>
          <w:szCs w:val="20"/>
          <w:rtl w:val="0"/>
        </w:rPr>
        <w:t xml:space="preserve">Nota. Adaptada de ISO/IEC 27001:2013 – Anexo A</w:t>
      </w:r>
    </w:p>
    <w:p w:rsidR="00000000" w:rsidDel="00000000" w:rsidP="00000000" w:rsidRDefault="00000000" w:rsidRPr="00000000" w14:paraId="000000FB">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0FC">
      <w:pPr>
        <w:ind w:left="360" w:firstLine="0"/>
        <w:jc w:val="both"/>
        <w:rPr>
          <w:sz w:val="20"/>
          <w:szCs w:val="20"/>
        </w:rPr>
      </w:pPr>
      <w:r w:rsidDel="00000000" w:rsidR="00000000" w:rsidRPr="00000000">
        <w:rPr>
          <w:sz w:val="20"/>
          <w:szCs w:val="20"/>
          <w:rtl w:val="0"/>
        </w:rPr>
        <w:t xml:space="preserve">Otro factor importante es la restricción al acceso a los activos de información, a continuación, en la figura No. 9 podremos encontrar los controles para gestionar estos accesos, prevaleciendo siempre la confidencialidad, privacidad y disponibilidad del activo de información.</w:t>
      </w:r>
    </w:p>
    <w:p w:rsidR="00000000" w:rsidDel="00000000" w:rsidP="00000000" w:rsidRDefault="00000000" w:rsidRPr="00000000" w14:paraId="000000FD">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pacing w:after="200" w:line="240" w:lineRule="auto"/>
        <w:ind w:left="360" w:firstLine="0"/>
        <w:rPr>
          <w:b w:val="1"/>
          <w:color w:val="000000"/>
          <w:sz w:val="18"/>
          <w:szCs w:val="18"/>
        </w:rPr>
      </w:pPr>
      <w:r w:rsidDel="00000000" w:rsidR="00000000" w:rsidRPr="00000000">
        <w:rPr>
          <w:b w:val="1"/>
          <w:color w:val="000000"/>
          <w:sz w:val="18"/>
          <w:szCs w:val="18"/>
          <w:rtl w:val="0"/>
        </w:rPr>
        <w:t xml:space="preserve">Figura </w:t>
      </w:r>
      <w:r w:rsidDel="00000000" w:rsidR="00000000" w:rsidRPr="00000000">
        <w:rPr>
          <w:b w:val="1"/>
          <w:sz w:val="18"/>
          <w:szCs w:val="18"/>
          <w:rtl w:val="0"/>
        </w:rPr>
        <w:t xml:space="preserve">9</w:t>
      </w:r>
      <w:r w:rsidDel="00000000" w:rsidR="00000000" w:rsidRPr="00000000">
        <w:rPr>
          <w:b w:val="1"/>
          <w:color w:val="000000"/>
          <w:sz w:val="18"/>
          <w:szCs w:val="18"/>
          <w:rtl w:val="0"/>
        </w:rPr>
        <w:t xml:space="preserve">. </w:t>
      </w:r>
    </w:p>
    <w:p w:rsidR="00000000" w:rsidDel="00000000" w:rsidP="00000000" w:rsidRDefault="00000000" w:rsidRPr="00000000" w14:paraId="00000103">
      <w:pPr>
        <w:ind w:left="360" w:firstLine="0"/>
        <w:rPr>
          <w:i w:val="1"/>
          <w:sz w:val="18"/>
          <w:szCs w:val="18"/>
        </w:rPr>
      </w:pPr>
      <w:commentRangeStart w:id="12"/>
      <w:r w:rsidDel="00000000" w:rsidR="00000000" w:rsidRPr="00000000">
        <w:rPr>
          <w:i w:val="1"/>
          <w:sz w:val="18"/>
          <w:szCs w:val="18"/>
          <w:rtl w:val="0"/>
        </w:rPr>
        <w:t xml:space="preserve">A9 Contr</w:t>
      </w:r>
      <w:commentRangeEnd w:id="12"/>
      <w:r w:rsidDel="00000000" w:rsidR="00000000" w:rsidRPr="00000000">
        <w:commentReference w:id="12"/>
      </w:r>
      <w:r w:rsidDel="00000000" w:rsidR="00000000" w:rsidRPr="00000000">
        <w:rPr>
          <w:i w:val="1"/>
          <w:sz w:val="18"/>
          <w:szCs w:val="18"/>
          <w:rtl w:val="0"/>
        </w:rPr>
        <w:t xml:space="preserve">ol de acceso</w:t>
      </w:r>
    </w:p>
    <w:p w:rsidR="00000000" w:rsidDel="00000000" w:rsidP="00000000" w:rsidRDefault="00000000" w:rsidRPr="00000000" w14:paraId="00000104">
      <w:pPr>
        <w:ind w:left="360" w:firstLine="0"/>
        <w:jc w:val="center"/>
        <w:rPr>
          <w:sz w:val="20"/>
          <w:szCs w:val="20"/>
        </w:rPr>
      </w:pPr>
      <w:r w:rsidDel="00000000" w:rsidR="00000000" w:rsidRPr="00000000">
        <w:rPr>
          <w:rtl w:val="0"/>
        </w:rPr>
      </w:r>
    </w:p>
    <w:p w:rsidR="00000000" w:rsidDel="00000000" w:rsidP="00000000" w:rsidRDefault="00000000" w:rsidRPr="00000000" w14:paraId="00000105">
      <w:pPr>
        <w:ind w:left="360" w:firstLine="0"/>
        <w:jc w:val="center"/>
        <w:rPr>
          <w:sz w:val="20"/>
          <w:szCs w:val="20"/>
        </w:rPr>
      </w:pPr>
      <w:r w:rsidDel="00000000" w:rsidR="00000000" w:rsidRPr="00000000">
        <w:rPr>
          <w:rtl w:val="0"/>
        </w:rPr>
      </w:r>
    </w:p>
    <w:p w:rsidR="00000000" w:rsidDel="00000000" w:rsidP="00000000" w:rsidRDefault="00000000" w:rsidRPr="00000000" w14:paraId="00000106">
      <w:pPr>
        <w:ind w:left="360" w:firstLine="0"/>
        <w:rPr>
          <w:sz w:val="20"/>
          <w:szCs w:val="20"/>
        </w:rPr>
      </w:pPr>
      <w:r w:rsidDel="00000000" w:rsidR="00000000" w:rsidRPr="00000000">
        <w:rPr>
          <w:sz w:val="20"/>
          <w:szCs w:val="20"/>
          <w:rtl w:val="0"/>
        </w:rPr>
        <w:t xml:space="preserve">Nota: Adaptada de ISO/IEC 27001:2013 – Anexo A</w:t>
      </w:r>
    </w:p>
    <w:p w:rsidR="00000000" w:rsidDel="00000000" w:rsidP="00000000" w:rsidRDefault="00000000" w:rsidRPr="00000000" w14:paraId="00000107">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108">
      <w:pPr>
        <w:ind w:left="360" w:firstLine="0"/>
        <w:jc w:val="both"/>
        <w:rPr>
          <w:sz w:val="20"/>
          <w:szCs w:val="20"/>
        </w:rPr>
      </w:pPr>
      <w:r w:rsidDel="00000000" w:rsidR="00000000" w:rsidRPr="00000000">
        <w:rPr>
          <w:sz w:val="20"/>
          <w:szCs w:val="20"/>
          <w:rtl w:val="0"/>
        </w:rPr>
        <w:t xml:space="preserve">Para proteger la información de ser accedida por personas o sistemas no autorizados, se recomienda el uso de </w:t>
      </w:r>
      <w:r w:rsidDel="00000000" w:rsidR="00000000" w:rsidRPr="00000000">
        <w:rPr>
          <w:b w:val="1"/>
          <w:sz w:val="20"/>
          <w:szCs w:val="20"/>
          <w:rtl w:val="0"/>
        </w:rPr>
        <w:t xml:space="preserve">sistemas y técnicas de criptografía</w:t>
      </w:r>
      <w:r w:rsidDel="00000000" w:rsidR="00000000" w:rsidRPr="00000000">
        <w:rPr>
          <w:sz w:val="20"/>
          <w:szCs w:val="20"/>
          <w:rtl w:val="0"/>
        </w:rPr>
        <w:t xml:space="preserve"> con el fin de garantizar la confidencialidad e integridad de los mismos, en la figura No.10 podremos encontrar los controles sugeridos por la norma.</w:t>
      </w:r>
    </w:p>
    <w:p w:rsidR="00000000" w:rsidDel="00000000" w:rsidP="00000000" w:rsidRDefault="00000000" w:rsidRPr="00000000" w14:paraId="00000109">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pacing w:after="200" w:line="240" w:lineRule="auto"/>
        <w:ind w:left="1842.5196850393697" w:firstLine="0"/>
        <w:rPr>
          <w:b w:val="1"/>
          <w:color w:val="000000"/>
          <w:sz w:val="18"/>
          <w:szCs w:val="18"/>
        </w:rPr>
      </w:pPr>
      <w:r w:rsidDel="00000000" w:rsidR="00000000" w:rsidRPr="00000000">
        <w:rPr>
          <w:b w:val="1"/>
          <w:color w:val="000000"/>
          <w:sz w:val="18"/>
          <w:szCs w:val="18"/>
          <w:rtl w:val="0"/>
        </w:rPr>
        <w:t xml:space="preserve">Figura </w:t>
      </w:r>
      <w:r w:rsidDel="00000000" w:rsidR="00000000" w:rsidRPr="00000000">
        <w:rPr>
          <w:b w:val="1"/>
          <w:sz w:val="18"/>
          <w:szCs w:val="18"/>
          <w:rtl w:val="0"/>
        </w:rPr>
        <w:t xml:space="preserve">10</w:t>
      </w:r>
      <w:r w:rsidDel="00000000" w:rsidR="00000000" w:rsidRPr="00000000">
        <w:rPr>
          <w:rtl w:val="0"/>
        </w:rPr>
      </w:r>
    </w:p>
    <w:p w:rsidR="00000000" w:rsidDel="00000000" w:rsidP="00000000" w:rsidRDefault="00000000" w:rsidRPr="00000000" w14:paraId="0000010B">
      <w:pPr>
        <w:ind w:left="1842.5196850393697" w:firstLine="0"/>
        <w:rPr>
          <w:i w:val="1"/>
          <w:sz w:val="18"/>
          <w:szCs w:val="18"/>
        </w:rPr>
      </w:pPr>
      <w:r w:rsidDel="00000000" w:rsidR="00000000" w:rsidRPr="00000000">
        <w:rPr>
          <w:i w:val="1"/>
          <w:sz w:val="18"/>
          <w:szCs w:val="18"/>
          <w:rtl w:val="0"/>
        </w:rPr>
        <w:t xml:space="preserve">A10 Criptografía</w:t>
      </w:r>
    </w:p>
    <w:p w:rsidR="00000000" w:rsidDel="00000000" w:rsidP="00000000" w:rsidRDefault="00000000" w:rsidRPr="00000000" w14:paraId="0000010C">
      <w:pPr>
        <w:ind w:left="360" w:firstLine="0"/>
        <w:jc w:val="center"/>
        <w:rPr>
          <w:sz w:val="20"/>
          <w:szCs w:val="20"/>
        </w:rPr>
      </w:pPr>
      <w:r w:rsidDel="00000000" w:rsidR="00000000" w:rsidRPr="00000000">
        <w:rPr>
          <w:sz w:val="20"/>
          <w:szCs w:val="20"/>
        </w:rPr>
        <w:drawing>
          <wp:inline distB="0" distT="0" distL="0" distR="0">
            <wp:extent cx="4539796" cy="2770874"/>
            <wp:effectExtent b="0" l="0" r="0" t="0"/>
            <wp:docPr id="30" name="image32.png"/>
            <a:graphic>
              <a:graphicData uri="http://schemas.openxmlformats.org/drawingml/2006/picture">
                <pic:pic>
                  <pic:nvPicPr>
                    <pic:cNvPr id="0" name="image32.png"/>
                    <pic:cNvPicPr preferRelativeResize="0"/>
                  </pic:nvPicPr>
                  <pic:blipFill>
                    <a:blip r:embed="rId22"/>
                    <a:srcRect b="8868" l="0" r="0" t="11253"/>
                    <a:stretch>
                      <a:fillRect/>
                    </a:stretch>
                  </pic:blipFill>
                  <pic:spPr>
                    <a:xfrm>
                      <a:off x="0" y="0"/>
                      <a:ext cx="4539796" cy="2770874"/>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1700.7874015748032" w:firstLine="0"/>
        <w:rPr>
          <w:sz w:val="20"/>
          <w:szCs w:val="20"/>
        </w:rPr>
      </w:pPr>
      <w:r w:rsidDel="00000000" w:rsidR="00000000" w:rsidRPr="00000000">
        <w:rPr>
          <w:sz w:val="20"/>
          <w:szCs w:val="20"/>
          <w:rtl w:val="0"/>
        </w:rPr>
        <w:t xml:space="preserve">Nota. Adaptada de ISO/IEC 27001:2013 – Anexo A</w:t>
      </w:r>
    </w:p>
    <w:p w:rsidR="00000000" w:rsidDel="00000000" w:rsidP="00000000" w:rsidRDefault="00000000" w:rsidRPr="00000000" w14:paraId="0000010E">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10F">
      <w:pPr>
        <w:ind w:left="360" w:firstLine="0"/>
        <w:jc w:val="both"/>
        <w:rPr>
          <w:sz w:val="20"/>
          <w:szCs w:val="20"/>
        </w:rPr>
      </w:pPr>
      <w:r w:rsidDel="00000000" w:rsidR="00000000" w:rsidRPr="00000000">
        <w:rPr>
          <w:sz w:val="20"/>
          <w:szCs w:val="20"/>
          <w:rtl w:val="0"/>
        </w:rPr>
        <w:t xml:space="preserve">Como buenas prácticas de seguridad, se recomienda reducir los riesgos asociados por daños directos o factores que puedan afectar los activos de información o el desarrollo de las operaciones en la organización, a continuación, en la figura No. 11, podremos encontrar los controles sugeridos para el aseguramiento físico como del entorno en donde se encuentran ubicados dichos activos.</w:t>
      </w:r>
    </w:p>
    <w:p w:rsidR="00000000" w:rsidDel="00000000" w:rsidP="00000000" w:rsidRDefault="00000000" w:rsidRPr="00000000" w14:paraId="00000110">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pacing w:after="200" w:line="240" w:lineRule="auto"/>
        <w:ind w:left="2409.448818897638" w:firstLine="0"/>
        <w:rPr>
          <w:b w:val="1"/>
          <w:color w:val="000000"/>
          <w:sz w:val="18"/>
          <w:szCs w:val="18"/>
        </w:rPr>
      </w:pPr>
      <w:r w:rsidDel="00000000" w:rsidR="00000000" w:rsidRPr="00000000">
        <w:rPr>
          <w:b w:val="1"/>
          <w:color w:val="000000"/>
          <w:sz w:val="18"/>
          <w:szCs w:val="18"/>
          <w:rtl w:val="0"/>
        </w:rPr>
        <w:t xml:space="preserve">Figura </w:t>
      </w:r>
      <w:r w:rsidDel="00000000" w:rsidR="00000000" w:rsidRPr="00000000">
        <w:rPr>
          <w:b w:val="1"/>
          <w:sz w:val="18"/>
          <w:szCs w:val="18"/>
          <w:rtl w:val="0"/>
        </w:rPr>
        <w:t xml:space="preserve">11</w:t>
      </w:r>
      <w:r w:rsidDel="00000000" w:rsidR="00000000" w:rsidRPr="00000000">
        <w:rPr>
          <w:b w:val="1"/>
          <w:color w:val="000000"/>
          <w:sz w:val="18"/>
          <w:szCs w:val="18"/>
          <w:rtl w:val="0"/>
        </w:rPr>
        <w:t xml:space="preserve"> </w:t>
      </w:r>
    </w:p>
    <w:p w:rsidR="00000000" w:rsidDel="00000000" w:rsidP="00000000" w:rsidRDefault="00000000" w:rsidRPr="00000000" w14:paraId="00000119">
      <w:pPr>
        <w:ind w:left="2409.448818897638" w:firstLine="0"/>
        <w:rPr>
          <w:i w:val="1"/>
          <w:sz w:val="18"/>
          <w:szCs w:val="18"/>
        </w:rPr>
      </w:pPr>
      <w:commentRangeStart w:id="13"/>
      <w:r w:rsidDel="00000000" w:rsidR="00000000" w:rsidRPr="00000000">
        <w:rPr>
          <w:i w:val="1"/>
          <w:sz w:val="18"/>
          <w:szCs w:val="18"/>
          <w:rtl w:val="0"/>
        </w:rPr>
        <w:t xml:space="preserve">A.11 Seguri</w:t>
      </w:r>
      <w:commentRangeEnd w:id="13"/>
      <w:r w:rsidDel="00000000" w:rsidR="00000000" w:rsidRPr="00000000">
        <w:commentReference w:id="13"/>
      </w:r>
      <w:r w:rsidDel="00000000" w:rsidR="00000000" w:rsidRPr="00000000">
        <w:rPr>
          <w:i w:val="1"/>
          <w:sz w:val="18"/>
          <w:szCs w:val="18"/>
          <w:rtl w:val="0"/>
        </w:rPr>
        <w:t xml:space="preserve">dad física y del entorno</w:t>
      </w:r>
    </w:p>
    <w:p w:rsidR="00000000" w:rsidDel="00000000" w:rsidP="00000000" w:rsidRDefault="00000000" w:rsidRPr="00000000" w14:paraId="0000011A">
      <w:pPr>
        <w:ind w:left="360" w:firstLine="0"/>
        <w:jc w:val="center"/>
        <w:rPr>
          <w:sz w:val="20"/>
          <w:szCs w:val="20"/>
        </w:rPr>
      </w:pPr>
      <w:r w:rsidDel="00000000" w:rsidR="00000000" w:rsidRPr="00000000">
        <w:rPr>
          <w:sz w:val="20"/>
          <w:szCs w:val="20"/>
        </w:rPr>
        <w:drawing>
          <wp:inline distB="0" distT="0" distL="0" distR="0">
            <wp:extent cx="3590925" cy="6972589"/>
            <wp:effectExtent b="0" l="0" r="0" t="0"/>
            <wp:docPr id="31" name="image27.png"/>
            <a:graphic>
              <a:graphicData uri="http://schemas.openxmlformats.org/drawingml/2006/picture">
                <pic:pic>
                  <pic:nvPicPr>
                    <pic:cNvPr id="0" name="image27.png"/>
                    <pic:cNvPicPr preferRelativeResize="0"/>
                  </pic:nvPicPr>
                  <pic:blipFill>
                    <a:blip r:embed="rId23"/>
                    <a:srcRect b="0" l="30913" r="31624" t="0"/>
                    <a:stretch>
                      <a:fillRect/>
                    </a:stretch>
                  </pic:blipFill>
                  <pic:spPr>
                    <a:xfrm>
                      <a:off x="0" y="0"/>
                      <a:ext cx="3590925" cy="6972589"/>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ind w:left="2267.716535433071" w:firstLine="0"/>
        <w:rPr>
          <w:sz w:val="20"/>
          <w:szCs w:val="20"/>
        </w:rPr>
      </w:pPr>
      <w:r w:rsidDel="00000000" w:rsidR="00000000" w:rsidRPr="00000000">
        <w:rPr>
          <w:sz w:val="20"/>
          <w:szCs w:val="20"/>
          <w:rtl w:val="0"/>
        </w:rPr>
        <w:t xml:space="preserve">Nota. Adaptada de ISO/IEC 27001:2013 – Anexo A</w:t>
      </w:r>
    </w:p>
    <w:p w:rsidR="00000000" w:rsidDel="00000000" w:rsidP="00000000" w:rsidRDefault="00000000" w:rsidRPr="00000000" w14:paraId="0000011C">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11D">
      <w:pPr>
        <w:ind w:left="360" w:firstLine="0"/>
        <w:jc w:val="both"/>
        <w:rPr>
          <w:sz w:val="20"/>
          <w:szCs w:val="20"/>
        </w:rPr>
      </w:pPr>
      <w:r w:rsidDel="00000000" w:rsidR="00000000" w:rsidRPr="00000000">
        <w:rPr>
          <w:sz w:val="20"/>
          <w:szCs w:val="20"/>
          <w:rtl w:val="0"/>
        </w:rPr>
        <w:t xml:space="preserve">El riesgo de que una organización sea afectada por un incidente es permanente, cada día se presentan nuevas amenazas que pueden interrumpir o dañar los activos de información de la organización, por ello, en la figura No 12 se presentan algunos controles sugeridos para reducir este tipo de riesgos.</w:t>
      </w:r>
    </w:p>
    <w:p w:rsidR="00000000" w:rsidDel="00000000" w:rsidP="00000000" w:rsidRDefault="00000000" w:rsidRPr="00000000" w14:paraId="0000011E">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pacing w:after="200" w:line="240" w:lineRule="auto"/>
        <w:ind w:left="2125.9842519685035" w:firstLine="0"/>
        <w:rPr>
          <w:b w:val="1"/>
          <w:color w:val="000000"/>
          <w:sz w:val="18"/>
          <w:szCs w:val="18"/>
        </w:rPr>
      </w:pPr>
      <w:r w:rsidDel="00000000" w:rsidR="00000000" w:rsidRPr="00000000">
        <w:rPr>
          <w:b w:val="1"/>
          <w:color w:val="000000"/>
          <w:sz w:val="18"/>
          <w:szCs w:val="18"/>
          <w:rtl w:val="0"/>
        </w:rPr>
        <w:t xml:space="preserve">Figura 1</w:t>
      </w:r>
      <w:r w:rsidDel="00000000" w:rsidR="00000000" w:rsidRPr="00000000">
        <w:rPr>
          <w:b w:val="1"/>
          <w:sz w:val="18"/>
          <w:szCs w:val="18"/>
          <w:rtl w:val="0"/>
        </w:rPr>
        <w:t xml:space="preserve">2</w:t>
      </w:r>
      <w:r w:rsidDel="00000000" w:rsidR="00000000" w:rsidRPr="00000000">
        <w:rPr>
          <w:b w:val="1"/>
          <w:color w:val="000000"/>
          <w:sz w:val="18"/>
          <w:szCs w:val="18"/>
          <w:rtl w:val="0"/>
        </w:rPr>
        <w:t xml:space="preserve"> </w:t>
      </w:r>
    </w:p>
    <w:p w:rsidR="00000000" w:rsidDel="00000000" w:rsidP="00000000" w:rsidRDefault="00000000" w:rsidRPr="00000000" w14:paraId="00000120">
      <w:pPr>
        <w:ind w:left="2125.9842519685035" w:firstLine="0"/>
        <w:rPr>
          <w:i w:val="1"/>
          <w:sz w:val="18"/>
          <w:szCs w:val="18"/>
        </w:rPr>
      </w:pPr>
      <w:commentRangeStart w:id="14"/>
      <w:r w:rsidDel="00000000" w:rsidR="00000000" w:rsidRPr="00000000">
        <w:rPr>
          <w:i w:val="1"/>
          <w:sz w:val="18"/>
          <w:szCs w:val="18"/>
          <w:rtl w:val="0"/>
        </w:rPr>
        <w:t xml:space="preserve">A12 Segurid</w:t>
      </w:r>
      <w:commentRangeEnd w:id="14"/>
      <w:r w:rsidDel="00000000" w:rsidR="00000000" w:rsidRPr="00000000">
        <w:commentReference w:id="14"/>
      </w:r>
      <w:r w:rsidDel="00000000" w:rsidR="00000000" w:rsidRPr="00000000">
        <w:rPr>
          <w:i w:val="1"/>
          <w:sz w:val="18"/>
          <w:szCs w:val="18"/>
          <w:rtl w:val="0"/>
        </w:rPr>
        <w:t xml:space="preserve">ad de las operaciones</w:t>
      </w:r>
    </w:p>
    <w:p w:rsidR="00000000" w:rsidDel="00000000" w:rsidP="00000000" w:rsidRDefault="00000000" w:rsidRPr="00000000" w14:paraId="00000121">
      <w:pPr>
        <w:ind w:left="360" w:firstLine="0"/>
        <w:jc w:val="center"/>
        <w:rPr>
          <w:sz w:val="20"/>
          <w:szCs w:val="20"/>
        </w:rPr>
      </w:pPr>
      <w:r w:rsidDel="00000000" w:rsidR="00000000" w:rsidRPr="00000000">
        <w:rPr>
          <w:sz w:val="20"/>
          <w:szCs w:val="20"/>
        </w:rPr>
        <w:drawing>
          <wp:inline distB="0" distT="0" distL="0" distR="0">
            <wp:extent cx="3390900" cy="6303205"/>
            <wp:effectExtent b="0" l="0" r="0" t="0"/>
            <wp:docPr id="32" name="image36.png"/>
            <a:graphic>
              <a:graphicData uri="http://schemas.openxmlformats.org/drawingml/2006/picture">
                <pic:pic>
                  <pic:nvPicPr>
                    <pic:cNvPr id="0" name="image36.png"/>
                    <pic:cNvPicPr preferRelativeResize="0"/>
                  </pic:nvPicPr>
                  <pic:blipFill>
                    <a:blip r:embed="rId24"/>
                    <a:srcRect b="0" l="30239" r="30742" t="0"/>
                    <a:stretch>
                      <a:fillRect/>
                    </a:stretch>
                  </pic:blipFill>
                  <pic:spPr>
                    <a:xfrm>
                      <a:off x="0" y="0"/>
                      <a:ext cx="3390900" cy="630320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2125.9842519685035" w:firstLine="0"/>
        <w:rPr>
          <w:sz w:val="20"/>
          <w:szCs w:val="20"/>
        </w:rPr>
      </w:pPr>
      <w:r w:rsidDel="00000000" w:rsidR="00000000" w:rsidRPr="00000000">
        <w:rPr>
          <w:sz w:val="20"/>
          <w:szCs w:val="20"/>
          <w:rtl w:val="0"/>
        </w:rPr>
        <w:t xml:space="preserve">Nota. Adaptada de ISO/IEC 27001:2013 – Anexo A</w:t>
      </w:r>
    </w:p>
    <w:p w:rsidR="00000000" w:rsidDel="00000000" w:rsidP="00000000" w:rsidRDefault="00000000" w:rsidRPr="00000000" w14:paraId="00000123">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124">
      <w:pPr>
        <w:ind w:left="360" w:firstLine="0"/>
        <w:jc w:val="both"/>
        <w:rPr>
          <w:sz w:val="20"/>
          <w:szCs w:val="20"/>
        </w:rPr>
      </w:pPr>
      <w:r w:rsidDel="00000000" w:rsidR="00000000" w:rsidRPr="00000000">
        <w:rPr>
          <w:sz w:val="20"/>
          <w:szCs w:val="20"/>
          <w:rtl w:val="0"/>
        </w:rPr>
        <w:t xml:space="preserve">Otro factor importante hoy en día, es la transmisión e intercambio de información, por ello en la figura No. 13, se presentan algunos controles que nos permiten gestionar la seguridad en las redes, así como en el proceso de transferencia e intercambio de información.</w:t>
      </w:r>
    </w:p>
    <w:p w:rsidR="00000000" w:rsidDel="00000000" w:rsidP="00000000" w:rsidRDefault="00000000" w:rsidRPr="00000000" w14:paraId="00000125">
      <w:pPr>
        <w:rPr>
          <w:b w:val="1"/>
          <w:sz w:val="18"/>
          <w:szCs w:val="18"/>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pacing w:after="200" w:line="240" w:lineRule="auto"/>
        <w:ind w:left="1842.5196850393697" w:firstLine="0"/>
        <w:rPr>
          <w:b w:val="1"/>
          <w:color w:val="000000"/>
          <w:sz w:val="18"/>
          <w:szCs w:val="18"/>
        </w:rPr>
      </w:pPr>
      <w:r w:rsidDel="00000000" w:rsidR="00000000" w:rsidRPr="00000000">
        <w:rPr>
          <w:b w:val="1"/>
          <w:color w:val="000000"/>
          <w:sz w:val="18"/>
          <w:szCs w:val="18"/>
          <w:rtl w:val="0"/>
        </w:rPr>
        <w:t xml:space="preserve">Figura 1</w:t>
      </w:r>
      <w:r w:rsidDel="00000000" w:rsidR="00000000" w:rsidRPr="00000000">
        <w:rPr>
          <w:b w:val="1"/>
          <w:sz w:val="18"/>
          <w:szCs w:val="18"/>
          <w:rtl w:val="0"/>
        </w:rPr>
        <w:t xml:space="preserve">3</w:t>
      </w:r>
      <w:r w:rsidDel="00000000" w:rsidR="00000000" w:rsidRPr="00000000">
        <w:rPr>
          <w:b w:val="1"/>
          <w:color w:val="000000"/>
          <w:sz w:val="18"/>
          <w:szCs w:val="18"/>
          <w:rtl w:val="0"/>
        </w:rPr>
        <w:t xml:space="preserve"> </w:t>
      </w:r>
    </w:p>
    <w:p w:rsidR="00000000" w:rsidDel="00000000" w:rsidP="00000000" w:rsidRDefault="00000000" w:rsidRPr="00000000" w14:paraId="00000127">
      <w:pPr>
        <w:ind w:left="1842.5196850393697" w:firstLine="0"/>
        <w:rPr>
          <w:i w:val="1"/>
          <w:sz w:val="18"/>
          <w:szCs w:val="18"/>
        </w:rPr>
      </w:pPr>
      <w:r w:rsidDel="00000000" w:rsidR="00000000" w:rsidRPr="00000000">
        <w:rPr>
          <w:i w:val="1"/>
          <w:sz w:val="18"/>
          <w:szCs w:val="18"/>
          <w:rtl w:val="0"/>
        </w:rPr>
        <w:t xml:space="preserve">A13 Seguridad de las comunicaciones</w:t>
      </w:r>
    </w:p>
    <w:p w:rsidR="00000000" w:rsidDel="00000000" w:rsidP="00000000" w:rsidRDefault="00000000" w:rsidRPr="00000000" w14:paraId="00000128">
      <w:pPr>
        <w:ind w:left="360" w:firstLine="0"/>
        <w:jc w:val="center"/>
        <w:rPr>
          <w:sz w:val="20"/>
          <w:szCs w:val="20"/>
        </w:rPr>
      </w:pPr>
      <w:r w:rsidDel="00000000" w:rsidR="00000000" w:rsidRPr="00000000">
        <w:rPr>
          <w:sz w:val="20"/>
          <w:szCs w:val="20"/>
        </w:rPr>
        <w:drawing>
          <wp:inline distB="0" distT="0" distL="0" distR="0">
            <wp:extent cx="4402203" cy="4102852"/>
            <wp:effectExtent b="0" l="0" r="0" t="0"/>
            <wp:docPr id="33" name="image29.png"/>
            <a:graphic>
              <a:graphicData uri="http://schemas.openxmlformats.org/drawingml/2006/picture">
                <pic:pic>
                  <pic:nvPicPr>
                    <pic:cNvPr id="0" name="image29.png"/>
                    <pic:cNvPicPr preferRelativeResize="0"/>
                  </pic:nvPicPr>
                  <pic:blipFill>
                    <a:blip r:embed="rId25"/>
                    <a:srcRect b="0" l="10695" r="10918" t="0"/>
                    <a:stretch>
                      <a:fillRect/>
                    </a:stretch>
                  </pic:blipFill>
                  <pic:spPr>
                    <a:xfrm>
                      <a:off x="0" y="0"/>
                      <a:ext cx="4402203" cy="4102852"/>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1842.5196850393697" w:firstLine="0"/>
        <w:rPr>
          <w:sz w:val="20"/>
          <w:szCs w:val="20"/>
        </w:rPr>
      </w:pPr>
      <w:r w:rsidDel="00000000" w:rsidR="00000000" w:rsidRPr="00000000">
        <w:rPr>
          <w:sz w:val="20"/>
          <w:szCs w:val="20"/>
          <w:rtl w:val="0"/>
        </w:rPr>
        <w:t xml:space="preserve">Nota. Adaptada de ISO/IEC 27001:2013 – Anexo A</w:t>
      </w:r>
    </w:p>
    <w:p w:rsidR="00000000" w:rsidDel="00000000" w:rsidP="00000000" w:rsidRDefault="00000000" w:rsidRPr="00000000" w14:paraId="0000012A">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12B">
      <w:pPr>
        <w:ind w:left="360" w:firstLine="0"/>
        <w:jc w:val="both"/>
        <w:rPr>
          <w:sz w:val="20"/>
          <w:szCs w:val="20"/>
        </w:rPr>
      </w:pPr>
      <w:r w:rsidDel="00000000" w:rsidR="00000000" w:rsidRPr="00000000">
        <w:rPr>
          <w:sz w:val="20"/>
          <w:szCs w:val="20"/>
          <w:rtl w:val="0"/>
        </w:rPr>
        <w:t xml:space="preserve">Actualmente las organizaciones cuentan con departamentos o grupos encargados de desarrollar y mantener sus propias soluciones, en la figura No. 14, podemos encontrar controles que deben ser tenidos en cuenta este tipo de actividades.</w:t>
      </w:r>
    </w:p>
    <w:p w:rsidR="00000000" w:rsidDel="00000000" w:rsidP="00000000" w:rsidRDefault="00000000" w:rsidRPr="00000000" w14:paraId="0000012C">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after="200" w:line="240" w:lineRule="auto"/>
        <w:ind w:left="2125.9842519685035" w:firstLine="0"/>
        <w:rPr>
          <w:b w:val="1"/>
          <w:color w:val="000000"/>
          <w:sz w:val="18"/>
          <w:szCs w:val="18"/>
        </w:rPr>
      </w:pPr>
      <w:r w:rsidDel="00000000" w:rsidR="00000000" w:rsidRPr="00000000">
        <w:rPr>
          <w:b w:val="1"/>
          <w:color w:val="000000"/>
          <w:sz w:val="18"/>
          <w:szCs w:val="18"/>
          <w:rtl w:val="0"/>
        </w:rPr>
        <w:t xml:space="preserve">Figura 1</w:t>
      </w:r>
      <w:r w:rsidDel="00000000" w:rsidR="00000000" w:rsidRPr="00000000">
        <w:rPr>
          <w:b w:val="1"/>
          <w:sz w:val="18"/>
          <w:szCs w:val="18"/>
          <w:rtl w:val="0"/>
        </w:rPr>
        <w:t xml:space="preserve">4</w:t>
      </w:r>
      <w:r w:rsidDel="00000000" w:rsidR="00000000" w:rsidRPr="00000000">
        <w:rPr>
          <w:b w:val="1"/>
          <w:color w:val="000000"/>
          <w:sz w:val="18"/>
          <w:szCs w:val="18"/>
          <w:rtl w:val="0"/>
        </w:rPr>
        <w:t xml:space="preserve"> </w:t>
      </w:r>
    </w:p>
    <w:p w:rsidR="00000000" w:rsidDel="00000000" w:rsidP="00000000" w:rsidRDefault="00000000" w:rsidRPr="00000000" w14:paraId="00000135">
      <w:pPr>
        <w:ind w:left="2125.9842519685035" w:firstLine="0"/>
        <w:rPr>
          <w:i w:val="1"/>
          <w:sz w:val="18"/>
          <w:szCs w:val="18"/>
        </w:rPr>
      </w:pPr>
      <w:commentRangeStart w:id="15"/>
      <w:r w:rsidDel="00000000" w:rsidR="00000000" w:rsidRPr="00000000">
        <w:rPr>
          <w:i w:val="1"/>
          <w:sz w:val="18"/>
          <w:szCs w:val="18"/>
          <w:rtl w:val="0"/>
        </w:rPr>
        <w:t xml:space="preserve">A14 Adquisició</w:t>
      </w:r>
      <w:commentRangeEnd w:id="15"/>
      <w:r w:rsidDel="00000000" w:rsidR="00000000" w:rsidRPr="00000000">
        <w:commentReference w:id="15"/>
      </w:r>
      <w:r w:rsidDel="00000000" w:rsidR="00000000" w:rsidRPr="00000000">
        <w:rPr>
          <w:i w:val="1"/>
          <w:sz w:val="18"/>
          <w:szCs w:val="18"/>
          <w:rtl w:val="0"/>
        </w:rPr>
        <w:t xml:space="preserve">n desarrollo y manteniendo de sistemas</w:t>
      </w:r>
    </w:p>
    <w:p w:rsidR="00000000" w:rsidDel="00000000" w:rsidP="00000000" w:rsidRDefault="00000000" w:rsidRPr="00000000" w14:paraId="00000136">
      <w:pPr>
        <w:ind w:left="360" w:firstLine="0"/>
        <w:jc w:val="center"/>
        <w:rPr>
          <w:sz w:val="20"/>
          <w:szCs w:val="20"/>
        </w:rPr>
      </w:pPr>
      <w:r w:rsidDel="00000000" w:rsidR="00000000" w:rsidRPr="00000000">
        <w:rPr>
          <w:sz w:val="20"/>
          <w:szCs w:val="20"/>
        </w:rPr>
        <w:drawing>
          <wp:inline distB="0" distT="0" distL="0" distR="0">
            <wp:extent cx="3666991" cy="6165680"/>
            <wp:effectExtent b="0" l="0" r="0" t="0"/>
            <wp:docPr id="34" name="image34.png"/>
            <a:graphic>
              <a:graphicData uri="http://schemas.openxmlformats.org/drawingml/2006/picture">
                <pic:pic>
                  <pic:nvPicPr>
                    <pic:cNvPr id="0" name="image34.png"/>
                    <pic:cNvPicPr preferRelativeResize="0"/>
                  </pic:nvPicPr>
                  <pic:blipFill>
                    <a:blip r:embed="rId26"/>
                    <a:srcRect b="0" l="28062" r="28996" t="0"/>
                    <a:stretch>
                      <a:fillRect/>
                    </a:stretch>
                  </pic:blipFill>
                  <pic:spPr>
                    <a:xfrm>
                      <a:off x="0" y="0"/>
                      <a:ext cx="3666991" cy="616568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ind w:left="3118.1102362204724" w:firstLine="0"/>
        <w:rPr>
          <w:sz w:val="20"/>
          <w:szCs w:val="20"/>
        </w:rPr>
      </w:pPr>
      <w:r w:rsidDel="00000000" w:rsidR="00000000" w:rsidRPr="00000000">
        <w:rPr>
          <w:sz w:val="20"/>
          <w:szCs w:val="20"/>
          <w:rtl w:val="0"/>
        </w:rPr>
        <w:t xml:space="preserve">Nota. Adaptada de ISO/IEC 27001:2013 – Anexo A</w:t>
      </w:r>
    </w:p>
    <w:p w:rsidR="00000000" w:rsidDel="00000000" w:rsidP="00000000" w:rsidRDefault="00000000" w:rsidRPr="00000000" w14:paraId="00000138">
      <w:pPr>
        <w:rPr>
          <w:sz w:val="20"/>
          <w:szCs w:val="20"/>
        </w:rPr>
      </w:pPr>
      <w:r w:rsidDel="00000000" w:rsidR="00000000" w:rsidRPr="00000000">
        <w:rPr>
          <w:rtl w:val="0"/>
        </w:rPr>
      </w:r>
    </w:p>
    <w:p w:rsidR="00000000" w:rsidDel="00000000" w:rsidP="00000000" w:rsidRDefault="00000000" w:rsidRPr="00000000" w14:paraId="00000139">
      <w:pPr>
        <w:ind w:left="360" w:firstLine="0"/>
        <w:jc w:val="both"/>
        <w:rPr>
          <w:sz w:val="20"/>
          <w:szCs w:val="20"/>
        </w:rPr>
      </w:pPr>
      <w:r w:rsidDel="00000000" w:rsidR="00000000" w:rsidRPr="00000000">
        <w:rPr>
          <w:sz w:val="20"/>
          <w:szCs w:val="20"/>
          <w:rtl w:val="0"/>
        </w:rPr>
        <w:t xml:space="preserve">La relación con los proveedores de productos o servicios a la organización debe estar alineada con las políticas de seguridad y para este caso, en la figura No. 15 encontramos algunos controles sugeridos para asegurar un apropiado</w:t>
      </w:r>
      <w:r w:rsidDel="00000000" w:rsidR="00000000" w:rsidRPr="00000000">
        <w:rPr>
          <w:b w:val="1"/>
          <w:sz w:val="20"/>
          <w:szCs w:val="20"/>
          <w:rtl w:val="0"/>
        </w:rPr>
        <w:t xml:space="preserve"> </w:t>
      </w:r>
      <w:r w:rsidDel="00000000" w:rsidR="00000000" w:rsidRPr="00000000">
        <w:rPr>
          <w:sz w:val="20"/>
          <w:szCs w:val="20"/>
          <w:rtl w:val="0"/>
        </w:rPr>
        <w:t xml:space="preserve">intercambio de información con sus proveedores</w:t>
      </w:r>
    </w:p>
    <w:p w:rsidR="00000000" w:rsidDel="00000000" w:rsidP="00000000" w:rsidRDefault="00000000" w:rsidRPr="00000000" w14:paraId="0000013A">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after="200" w:line="240" w:lineRule="auto"/>
        <w:ind w:left="1417.3228346456694" w:firstLine="0"/>
        <w:rPr>
          <w:b w:val="1"/>
          <w:color w:val="000000"/>
          <w:sz w:val="18"/>
          <w:szCs w:val="18"/>
        </w:rPr>
      </w:pPr>
      <w:r w:rsidDel="00000000" w:rsidR="00000000" w:rsidRPr="00000000">
        <w:rPr>
          <w:b w:val="1"/>
          <w:color w:val="000000"/>
          <w:sz w:val="18"/>
          <w:szCs w:val="18"/>
          <w:rtl w:val="0"/>
        </w:rPr>
        <w:t xml:space="preserve">Figura 1</w:t>
      </w:r>
      <w:r w:rsidDel="00000000" w:rsidR="00000000" w:rsidRPr="00000000">
        <w:rPr>
          <w:b w:val="1"/>
          <w:sz w:val="18"/>
          <w:szCs w:val="18"/>
          <w:rtl w:val="0"/>
        </w:rPr>
        <w:t xml:space="preserve">5</w:t>
      </w:r>
      <w:r w:rsidDel="00000000" w:rsidR="00000000" w:rsidRPr="00000000">
        <w:rPr>
          <w:b w:val="1"/>
          <w:color w:val="000000"/>
          <w:sz w:val="18"/>
          <w:szCs w:val="18"/>
          <w:rtl w:val="0"/>
        </w:rPr>
        <w:t xml:space="preserve"> </w:t>
      </w:r>
    </w:p>
    <w:p w:rsidR="00000000" w:rsidDel="00000000" w:rsidP="00000000" w:rsidRDefault="00000000" w:rsidRPr="00000000" w14:paraId="0000013E">
      <w:pPr>
        <w:ind w:left="1417.3228346456694" w:firstLine="0"/>
        <w:rPr>
          <w:i w:val="1"/>
          <w:sz w:val="18"/>
          <w:szCs w:val="18"/>
        </w:rPr>
      </w:pPr>
      <w:commentRangeStart w:id="16"/>
      <w:r w:rsidDel="00000000" w:rsidR="00000000" w:rsidRPr="00000000">
        <w:rPr>
          <w:i w:val="1"/>
          <w:sz w:val="18"/>
          <w:szCs w:val="18"/>
          <w:rtl w:val="0"/>
        </w:rPr>
        <w:t xml:space="preserve">A15 Relaci</w:t>
      </w:r>
      <w:commentRangeEnd w:id="16"/>
      <w:r w:rsidDel="00000000" w:rsidR="00000000" w:rsidRPr="00000000">
        <w:commentReference w:id="16"/>
      </w:r>
      <w:r w:rsidDel="00000000" w:rsidR="00000000" w:rsidRPr="00000000">
        <w:rPr>
          <w:i w:val="1"/>
          <w:sz w:val="18"/>
          <w:szCs w:val="18"/>
          <w:rtl w:val="0"/>
        </w:rPr>
        <w:t xml:space="preserve">ones con los proveedores</w:t>
      </w:r>
    </w:p>
    <w:p w:rsidR="00000000" w:rsidDel="00000000" w:rsidP="00000000" w:rsidRDefault="00000000" w:rsidRPr="00000000" w14:paraId="0000013F">
      <w:pPr>
        <w:ind w:left="360" w:firstLine="0"/>
        <w:jc w:val="center"/>
        <w:rPr>
          <w:sz w:val="20"/>
          <w:szCs w:val="20"/>
        </w:rPr>
      </w:pPr>
      <w:r w:rsidDel="00000000" w:rsidR="00000000" w:rsidRPr="00000000">
        <w:rPr>
          <w:sz w:val="20"/>
          <w:szCs w:val="20"/>
        </w:rPr>
        <w:drawing>
          <wp:inline distB="0" distT="0" distL="0" distR="0">
            <wp:extent cx="4873539" cy="3389709"/>
            <wp:effectExtent b="0" l="0" r="0" t="0"/>
            <wp:docPr id="35"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4873539" cy="3389709"/>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ind w:left="1417.3228346456694" w:firstLine="0"/>
        <w:rPr>
          <w:sz w:val="20"/>
          <w:szCs w:val="20"/>
        </w:rPr>
      </w:pPr>
      <w:r w:rsidDel="00000000" w:rsidR="00000000" w:rsidRPr="00000000">
        <w:rPr>
          <w:sz w:val="20"/>
          <w:szCs w:val="20"/>
          <w:rtl w:val="0"/>
        </w:rPr>
        <w:t xml:space="preserve">Nota: Adaptada de ISO/IEC 27001:2013 – Anexo A</w:t>
      </w:r>
    </w:p>
    <w:p w:rsidR="00000000" w:rsidDel="00000000" w:rsidP="00000000" w:rsidRDefault="00000000" w:rsidRPr="00000000" w14:paraId="00000141">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142">
      <w:pPr>
        <w:ind w:left="360" w:firstLine="0"/>
        <w:jc w:val="both"/>
        <w:rPr>
          <w:sz w:val="20"/>
          <w:szCs w:val="20"/>
        </w:rPr>
      </w:pPr>
      <w:r w:rsidDel="00000000" w:rsidR="00000000" w:rsidRPr="00000000">
        <w:rPr>
          <w:sz w:val="20"/>
          <w:szCs w:val="20"/>
          <w:rtl w:val="0"/>
        </w:rPr>
        <w:t xml:space="preserve">Cualquier organización está sujeta a sufrir algún incidente de seguridad que afecte el desarrollo de sus funciones, a continuación, en la figura No. 16 encontramos algunos controles sugeridos para gestionar este tipo de incidentes y recuperarse lo más rápido posible.</w:t>
      </w:r>
    </w:p>
    <w:p w:rsidR="00000000" w:rsidDel="00000000" w:rsidP="00000000" w:rsidRDefault="00000000" w:rsidRPr="00000000" w14:paraId="00000143">
      <w:pPr>
        <w:pBdr>
          <w:top w:space="0" w:sz="0" w:val="nil"/>
          <w:left w:space="0" w:sz="0" w:val="nil"/>
          <w:bottom w:space="0" w:sz="0" w:val="nil"/>
          <w:right w:space="0" w:sz="0" w:val="nil"/>
          <w:between w:space="0" w:sz="0" w:val="nil"/>
        </w:pBdr>
        <w:ind w:left="792" w:firstLine="0"/>
        <w:rPr>
          <w:sz w:val="20"/>
          <w:szCs w:val="20"/>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ind w:left="792" w:firstLine="0"/>
        <w:rPr>
          <w:sz w:val="20"/>
          <w:szCs w:val="20"/>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ind w:left="792" w:firstLine="0"/>
        <w:rPr>
          <w:sz w:val="20"/>
          <w:szCs w:val="20"/>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ind w:left="792" w:firstLine="0"/>
        <w:rPr>
          <w:sz w:val="20"/>
          <w:szCs w:val="20"/>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ind w:left="792" w:firstLine="0"/>
        <w:rPr>
          <w:sz w:val="20"/>
          <w:szCs w:val="20"/>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ind w:left="792" w:firstLine="0"/>
        <w:rPr>
          <w:sz w:val="20"/>
          <w:szCs w:val="20"/>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ind w:left="792" w:firstLine="0"/>
        <w:rPr>
          <w:sz w:val="20"/>
          <w:szCs w:val="20"/>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ind w:left="792" w:firstLine="0"/>
        <w:rPr>
          <w:sz w:val="20"/>
          <w:szCs w:val="20"/>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ind w:left="792" w:firstLine="0"/>
        <w:rPr>
          <w:sz w:val="20"/>
          <w:szCs w:val="20"/>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ind w:left="792" w:firstLine="0"/>
        <w:rPr>
          <w:sz w:val="20"/>
          <w:szCs w:val="20"/>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ind w:left="792" w:firstLine="0"/>
        <w:rPr>
          <w:sz w:val="20"/>
          <w:szCs w:val="20"/>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ind w:left="792" w:firstLine="0"/>
        <w:rPr>
          <w:sz w:val="20"/>
          <w:szCs w:val="20"/>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ind w:left="792" w:firstLine="0"/>
        <w:rPr>
          <w:sz w:val="20"/>
          <w:szCs w:val="20"/>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ind w:left="792" w:firstLine="0"/>
        <w:rPr>
          <w:sz w:val="20"/>
          <w:szCs w:val="20"/>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ind w:left="792" w:firstLine="0"/>
        <w:rPr>
          <w:sz w:val="20"/>
          <w:szCs w:val="20"/>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ind w:left="792" w:firstLine="0"/>
        <w:rPr>
          <w:sz w:val="20"/>
          <w:szCs w:val="20"/>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ind w:left="792" w:firstLine="0"/>
        <w:rPr>
          <w:sz w:val="20"/>
          <w:szCs w:val="20"/>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ind w:left="792" w:firstLine="0"/>
        <w:rPr>
          <w:sz w:val="20"/>
          <w:szCs w:val="20"/>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ind w:left="792" w:firstLine="0"/>
        <w:rPr>
          <w:sz w:val="20"/>
          <w:szCs w:val="20"/>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ind w:left="792" w:firstLine="0"/>
        <w:rPr>
          <w:sz w:val="20"/>
          <w:szCs w:val="20"/>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ind w:left="792" w:firstLine="0"/>
        <w:rPr>
          <w:sz w:val="20"/>
          <w:szCs w:val="20"/>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ind w:left="792" w:firstLine="0"/>
        <w:rPr>
          <w:sz w:val="20"/>
          <w:szCs w:val="20"/>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pacing w:after="200" w:line="240" w:lineRule="auto"/>
        <w:ind w:left="1984.251968503937" w:firstLine="0"/>
        <w:rPr>
          <w:b w:val="1"/>
          <w:color w:val="000000"/>
          <w:sz w:val="18"/>
          <w:szCs w:val="18"/>
        </w:rPr>
      </w:pPr>
      <w:r w:rsidDel="00000000" w:rsidR="00000000" w:rsidRPr="00000000">
        <w:rPr>
          <w:b w:val="1"/>
          <w:color w:val="000000"/>
          <w:sz w:val="18"/>
          <w:szCs w:val="18"/>
          <w:rtl w:val="0"/>
        </w:rPr>
        <w:t xml:space="preserve">Figura 1</w:t>
      </w:r>
      <w:r w:rsidDel="00000000" w:rsidR="00000000" w:rsidRPr="00000000">
        <w:rPr>
          <w:b w:val="1"/>
          <w:sz w:val="18"/>
          <w:szCs w:val="18"/>
          <w:rtl w:val="0"/>
        </w:rPr>
        <w:t xml:space="preserve">6</w:t>
      </w:r>
      <w:r w:rsidDel="00000000" w:rsidR="00000000" w:rsidRPr="00000000">
        <w:rPr>
          <w:b w:val="1"/>
          <w:color w:val="000000"/>
          <w:sz w:val="18"/>
          <w:szCs w:val="18"/>
          <w:rtl w:val="0"/>
        </w:rPr>
        <w:t xml:space="preserve"> </w:t>
      </w:r>
    </w:p>
    <w:p w:rsidR="00000000" w:rsidDel="00000000" w:rsidP="00000000" w:rsidRDefault="00000000" w:rsidRPr="00000000" w14:paraId="0000015A">
      <w:pPr>
        <w:ind w:left="1984.251968503937" w:firstLine="0"/>
        <w:rPr>
          <w:i w:val="1"/>
          <w:sz w:val="18"/>
          <w:szCs w:val="18"/>
        </w:rPr>
      </w:pPr>
      <w:commentRangeStart w:id="17"/>
      <w:r w:rsidDel="00000000" w:rsidR="00000000" w:rsidRPr="00000000">
        <w:rPr>
          <w:i w:val="1"/>
          <w:sz w:val="18"/>
          <w:szCs w:val="18"/>
          <w:rtl w:val="0"/>
        </w:rPr>
        <w:t xml:space="preserve">A16 Gestión de </w:t>
      </w:r>
      <w:commentRangeEnd w:id="17"/>
      <w:r w:rsidDel="00000000" w:rsidR="00000000" w:rsidRPr="00000000">
        <w:commentReference w:id="17"/>
      </w:r>
      <w:r w:rsidDel="00000000" w:rsidR="00000000" w:rsidRPr="00000000">
        <w:rPr>
          <w:i w:val="1"/>
          <w:sz w:val="18"/>
          <w:szCs w:val="18"/>
          <w:rtl w:val="0"/>
        </w:rPr>
        <w:t xml:space="preserve">incidentes de seguridad de la información</w:t>
      </w:r>
    </w:p>
    <w:p w:rsidR="00000000" w:rsidDel="00000000" w:rsidP="00000000" w:rsidRDefault="00000000" w:rsidRPr="00000000" w14:paraId="0000015B">
      <w:pPr>
        <w:ind w:left="360" w:firstLine="0"/>
        <w:jc w:val="center"/>
        <w:rPr>
          <w:sz w:val="20"/>
          <w:szCs w:val="20"/>
        </w:rPr>
      </w:pPr>
      <w:r w:rsidDel="00000000" w:rsidR="00000000" w:rsidRPr="00000000">
        <w:rPr>
          <w:sz w:val="20"/>
          <w:szCs w:val="20"/>
        </w:rPr>
        <w:drawing>
          <wp:inline distB="0" distT="0" distL="0" distR="0">
            <wp:extent cx="4109271" cy="3744565"/>
            <wp:effectExtent b="0" l="0" r="0" t="0"/>
            <wp:docPr id="36" name="image31.png"/>
            <a:graphic>
              <a:graphicData uri="http://schemas.openxmlformats.org/drawingml/2006/picture">
                <pic:pic>
                  <pic:nvPicPr>
                    <pic:cNvPr id="0" name="image31.png"/>
                    <pic:cNvPicPr preferRelativeResize="0"/>
                  </pic:nvPicPr>
                  <pic:blipFill>
                    <a:blip r:embed="rId28"/>
                    <a:srcRect b="0" l="10141" r="10494" t="0"/>
                    <a:stretch>
                      <a:fillRect/>
                    </a:stretch>
                  </pic:blipFill>
                  <pic:spPr>
                    <a:xfrm>
                      <a:off x="0" y="0"/>
                      <a:ext cx="4109271" cy="374456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ind w:left="1984.251968503937" w:firstLine="0"/>
        <w:rPr>
          <w:sz w:val="20"/>
          <w:szCs w:val="20"/>
        </w:rPr>
      </w:pPr>
      <w:r w:rsidDel="00000000" w:rsidR="00000000" w:rsidRPr="00000000">
        <w:rPr>
          <w:sz w:val="20"/>
          <w:szCs w:val="20"/>
          <w:rtl w:val="0"/>
        </w:rPr>
        <w:t xml:space="preserve">Nota. Adaptada de ISO/IEC 27001:2013 – Anexo A</w:t>
      </w:r>
    </w:p>
    <w:p w:rsidR="00000000" w:rsidDel="00000000" w:rsidP="00000000" w:rsidRDefault="00000000" w:rsidRPr="00000000" w14:paraId="0000015D">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15E">
      <w:pPr>
        <w:ind w:left="360" w:firstLine="0"/>
        <w:jc w:val="both"/>
        <w:rPr>
          <w:sz w:val="20"/>
          <w:szCs w:val="20"/>
        </w:rPr>
      </w:pPr>
      <w:r w:rsidDel="00000000" w:rsidR="00000000" w:rsidRPr="00000000">
        <w:rPr>
          <w:sz w:val="20"/>
          <w:szCs w:val="20"/>
          <w:rtl w:val="0"/>
        </w:rPr>
        <w:t xml:space="preserve">Garantizar la continuidad del negocio es un factor importante tras sufrir un incidente, por ello se presentan en la figura No. 17 los siguientes controles que garanticen que la organización podrá recuperarse en un mínimo tiempo con una mínima pérdida de información.</w:t>
      </w:r>
    </w:p>
    <w:p w:rsidR="00000000" w:rsidDel="00000000" w:rsidP="00000000" w:rsidRDefault="00000000" w:rsidRPr="00000000" w14:paraId="0000015F">
      <w:pPr>
        <w:rPr>
          <w:sz w:val="20"/>
          <w:szCs w:val="20"/>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pacing w:after="200" w:line="240" w:lineRule="auto"/>
        <w:ind w:left="360" w:firstLine="0"/>
        <w:rPr>
          <w:sz w:val="20"/>
          <w:szCs w:val="20"/>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pacing w:after="200" w:line="240" w:lineRule="auto"/>
        <w:ind w:left="360" w:firstLine="0"/>
        <w:rPr>
          <w:sz w:val="20"/>
          <w:szCs w:val="20"/>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pacing w:after="200" w:line="240" w:lineRule="auto"/>
        <w:ind w:left="360" w:firstLine="0"/>
        <w:rPr>
          <w:sz w:val="20"/>
          <w:szCs w:val="20"/>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pacing w:after="200" w:line="240" w:lineRule="auto"/>
        <w:ind w:left="360" w:firstLine="0"/>
        <w:rPr>
          <w:sz w:val="20"/>
          <w:szCs w:val="20"/>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pacing w:after="200" w:line="240" w:lineRule="auto"/>
        <w:ind w:left="360" w:firstLine="0"/>
        <w:rPr>
          <w:sz w:val="20"/>
          <w:szCs w:val="20"/>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pacing w:after="200" w:line="240" w:lineRule="auto"/>
        <w:ind w:left="360" w:firstLine="0"/>
        <w:rPr>
          <w:sz w:val="20"/>
          <w:szCs w:val="20"/>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after="200" w:line="240" w:lineRule="auto"/>
        <w:ind w:left="360" w:firstLine="0"/>
        <w:rPr>
          <w:sz w:val="20"/>
          <w:szCs w:val="20"/>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pacing w:after="200" w:line="240" w:lineRule="auto"/>
        <w:ind w:left="360" w:firstLine="0"/>
        <w:rPr>
          <w:sz w:val="20"/>
          <w:szCs w:val="20"/>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pacing w:after="200" w:line="240" w:lineRule="auto"/>
        <w:ind w:left="360" w:firstLine="0"/>
        <w:rPr>
          <w:sz w:val="20"/>
          <w:szCs w:val="20"/>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pacing w:after="200" w:line="240" w:lineRule="auto"/>
        <w:ind w:left="360" w:firstLine="0"/>
        <w:rPr>
          <w:sz w:val="20"/>
          <w:szCs w:val="20"/>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pacing w:after="200" w:line="240" w:lineRule="auto"/>
        <w:ind w:left="1275.5905511811022" w:firstLine="0"/>
        <w:rPr>
          <w:b w:val="1"/>
          <w:color w:val="000000"/>
          <w:sz w:val="18"/>
          <w:szCs w:val="18"/>
        </w:rPr>
      </w:pPr>
      <w:r w:rsidDel="00000000" w:rsidR="00000000" w:rsidRPr="00000000">
        <w:rPr>
          <w:b w:val="1"/>
          <w:color w:val="000000"/>
          <w:sz w:val="18"/>
          <w:szCs w:val="18"/>
          <w:rtl w:val="0"/>
        </w:rPr>
        <w:t xml:space="preserve">Figura 1</w:t>
      </w:r>
      <w:r w:rsidDel="00000000" w:rsidR="00000000" w:rsidRPr="00000000">
        <w:rPr>
          <w:b w:val="1"/>
          <w:sz w:val="18"/>
          <w:szCs w:val="18"/>
          <w:rtl w:val="0"/>
        </w:rPr>
        <w:t xml:space="preserve">7</w:t>
      </w:r>
      <w:r w:rsidDel="00000000" w:rsidR="00000000" w:rsidRPr="00000000">
        <w:rPr>
          <w:rtl w:val="0"/>
        </w:rPr>
      </w:r>
    </w:p>
    <w:p w:rsidR="00000000" w:rsidDel="00000000" w:rsidP="00000000" w:rsidRDefault="00000000" w:rsidRPr="00000000" w14:paraId="0000016B">
      <w:pPr>
        <w:ind w:left="1275.5905511811022" w:firstLine="0"/>
        <w:rPr>
          <w:i w:val="1"/>
          <w:sz w:val="18"/>
          <w:szCs w:val="18"/>
        </w:rPr>
      </w:pPr>
      <w:commentRangeStart w:id="18"/>
      <w:r w:rsidDel="00000000" w:rsidR="00000000" w:rsidRPr="00000000">
        <w:rPr>
          <w:i w:val="1"/>
          <w:sz w:val="18"/>
          <w:szCs w:val="18"/>
          <w:rtl w:val="0"/>
        </w:rPr>
        <w:t xml:space="preserve">A17 Aspectos d</w:t>
      </w:r>
      <w:commentRangeEnd w:id="18"/>
      <w:r w:rsidDel="00000000" w:rsidR="00000000" w:rsidRPr="00000000">
        <w:commentReference w:id="18"/>
      </w:r>
      <w:r w:rsidDel="00000000" w:rsidR="00000000" w:rsidRPr="00000000">
        <w:rPr>
          <w:i w:val="1"/>
          <w:sz w:val="18"/>
          <w:szCs w:val="18"/>
          <w:rtl w:val="0"/>
        </w:rPr>
        <w:t xml:space="preserve">e seguridad de la información de la gestión de continuidad de negocio</w:t>
      </w:r>
    </w:p>
    <w:p w:rsidR="00000000" w:rsidDel="00000000" w:rsidP="00000000" w:rsidRDefault="00000000" w:rsidRPr="00000000" w14:paraId="0000016C">
      <w:pPr>
        <w:ind w:left="360" w:firstLine="0"/>
        <w:jc w:val="center"/>
        <w:rPr>
          <w:sz w:val="20"/>
          <w:szCs w:val="20"/>
        </w:rPr>
      </w:pPr>
      <w:r w:rsidDel="00000000" w:rsidR="00000000" w:rsidRPr="00000000">
        <w:rPr>
          <w:sz w:val="20"/>
          <w:szCs w:val="20"/>
        </w:rPr>
        <w:drawing>
          <wp:inline distB="0" distT="0" distL="0" distR="0">
            <wp:extent cx="4959325" cy="3210838"/>
            <wp:effectExtent b="0" l="0" r="0" t="0"/>
            <wp:docPr id="37" name="image37.png"/>
            <a:graphic>
              <a:graphicData uri="http://schemas.openxmlformats.org/drawingml/2006/picture">
                <pic:pic>
                  <pic:nvPicPr>
                    <pic:cNvPr id="0" name="image37.png"/>
                    <pic:cNvPicPr preferRelativeResize="0"/>
                  </pic:nvPicPr>
                  <pic:blipFill>
                    <a:blip r:embed="rId29"/>
                    <a:srcRect b="4685" l="0" r="0" t="4134"/>
                    <a:stretch>
                      <a:fillRect/>
                    </a:stretch>
                  </pic:blipFill>
                  <pic:spPr>
                    <a:xfrm>
                      <a:off x="0" y="0"/>
                      <a:ext cx="4959325" cy="3210838"/>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ind w:left="1275.5905511811022" w:firstLine="0"/>
        <w:rPr>
          <w:sz w:val="20"/>
          <w:szCs w:val="20"/>
        </w:rPr>
      </w:pPr>
      <w:r w:rsidDel="00000000" w:rsidR="00000000" w:rsidRPr="00000000">
        <w:rPr>
          <w:sz w:val="20"/>
          <w:szCs w:val="20"/>
          <w:rtl w:val="0"/>
        </w:rPr>
        <w:t xml:space="preserve">Nota. Adaptada de ISO/IEC 27001:2013 – Anexo A</w:t>
      </w:r>
    </w:p>
    <w:p w:rsidR="00000000" w:rsidDel="00000000" w:rsidP="00000000" w:rsidRDefault="00000000" w:rsidRPr="00000000" w14:paraId="0000016E">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16F">
      <w:pPr>
        <w:ind w:left="360" w:firstLine="0"/>
        <w:jc w:val="both"/>
        <w:rPr>
          <w:sz w:val="20"/>
          <w:szCs w:val="20"/>
        </w:rPr>
      </w:pPr>
      <w:r w:rsidDel="00000000" w:rsidR="00000000" w:rsidRPr="00000000">
        <w:rPr>
          <w:sz w:val="20"/>
          <w:szCs w:val="20"/>
          <w:rtl w:val="0"/>
        </w:rPr>
        <w:t xml:space="preserve">Finalmente, el cumplimiento de los requisitos legales garantiza el actuar de la organización y evitan incurrir en alguna falta que afecte en un futuro la organización, por ello en la figura No 18 se presentan los controles de cumplimiento que buscan reducir los riesgos al incurrir es una falta relacionada.</w:t>
      </w:r>
    </w:p>
    <w:p w:rsidR="00000000" w:rsidDel="00000000" w:rsidP="00000000" w:rsidRDefault="00000000" w:rsidRPr="00000000" w14:paraId="00000170">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pacing w:after="200" w:line="240" w:lineRule="auto"/>
        <w:ind w:left="360" w:firstLine="0"/>
        <w:rPr>
          <w:color w:val="000000"/>
          <w:sz w:val="20"/>
          <w:szCs w:val="20"/>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pacing w:after="200" w:line="240" w:lineRule="auto"/>
        <w:ind w:left="1700.7874015748032" w:firstLine="0"/>
        <w:rPr>
          <w:b w:val="1"/>
          <w:color w:val="000000"/>
          <w:sz w:val="18"/>
          <w:szCs w:val="18"/>
        </w:rPr>
      </w:pPr>
      <w:r w:rsidDel="00000000" w:rsidR="00000000" w:rsidRPr="00000000">
        <w:rPr>
          <w:b w:val="1"/>
          <w:sz w:val="18"/>
          <w:szCs w:val="18"/>
          <w:rtl w:val="0"/>
        </w:rPr>
        <w:t xml:space="preserve">Figura</w:t>
      </w:r>
      <w:r w:rsidDel="00000000" w:rsidR="00000000" w:rsidRPr="00000000">
        <w:rPr>
          <w:b w:val="1"/>
          <w:color w:val="000000"/>
          <w:sz w:val="18"/>
          <w:szCs w:val="18"/>
          <w:rtl w:val="0"/>
        </w:rPr>
        <w:t xml:space="preserve"> 1</w:t>
      </w:r>
      <w:r w:rsidDel="00000000" w:rsidR="00000000" w:rsidRPr="00000000">
        <w:rPr>
          <w:b w:val="1"/>
          <w:sz w:val="18"/>
          <w:szCs w:val="18"/>
          <w:rtl w:val="0"/>
        </w:rPr>
        <w:t xml:space="preserve">8</w:t>
      </w:r>
      <w:r w:rsidDel="00000000" w:rsidR="00000000" w:rsidRPr="00000000">
        <w:rPr>
          <w:b w:val="1"/>
          <w:color w:val="000000"/>
          <w:sz w:val="18"/>
          <w:szCs w:val="18"/>
          <w:rtl w:val="0"/>
        </w:rPr>
        <w:t xml:space="preserve"> </w:t>
      </w:r>
    </w:p>
    <w:p w:rsidR="00000000" w:rsidDel="00000000" w:rsidP="00000000" w:rsidRDefault="00000000" w:rsidRPr="00000000" w14:paraId="00000181">
      <w:pPr>
        <w:ind w:left="1700.7874015748032" w:firstLine="0"/>
        <w:rPr>
          <w:i w:val="1"/>
          <w:sz w:val="18"/>
          <w:szCs w:val="18"/>
        </w:rPr>
      </w:pPr>
      <w:commentRangeStart w:id="19"/>
      <w:r w:rsidDel="00000000" w:rsidR="00000000" w:rsidRPr="00000000">
        <w:rPr>
          <w:i w:val="1"/>
          <w:sz w:val="18"/>
          <w:szCs w:val="18"/>
          <w:rtl w:val="0"/>
        </w:rPr>
        <w:t xml:space="preserve">A18 Cumpli</w:t>
      </w:r>
      <w:commentRangeEnd w:id="19"/>
      <w:r w:rsidDel="00000000" w:rsidR="00000000" w:rsidRPr="00000000">
        <w:commentReference w:id="19"/>
      </w:r>
      <w:r w:rsidDel="00000000" w:rsidR="00000000" w:rsidRPr="00000000">
        <w:rPr>
          <w:i w:val="1"/>
          <w:sz w:val="18"/>
          <w:szCs w:val="18"/>
          <w:rtl w:val="0"/>
        </w:rPr>
        <w:t xml:space="preserve">miento</w:t>
      </w:r>
    </w:p>
    <w:p w:rsidR="00000000" w:rsidDel="00000000" w:rsidP="00000000" w:rsidRDefault="00000000" w:rsidRPr="00000000" w14:paraId="00000182">
      <w:pPr>
        <w:ind w:left="360" w:firstLine="0"/>
        <w:jc w:val="center"/>
        <w:rPr>
          <w:sz w:val="20"/>
          <w:szCs w:val="20"/>
        </w:rPr>
      </w:pPr>
      <w:r w:rsidDel="00000000" w:rsidR="00000000" w:rsidRPr="00000000">
        <w:rPr>
          <w:sz w:val="20"/>
          <w:szCs w:val="20"/>
        </w:rPr>
        <w:drawing>
          <wp:inline distB="0" distT="0" distL="0" distR="0">
            <wp:extent cx="4538688" cy="4816421"/>
            <wp:effectExtent b="0" l="0" r="0" t="0"/>
            <wp:docPr id="8" name="image9.png"/>
            <a:graphic>
              <a:graphicData uri="http://schemas.openxmlformats.org/drawingml/2006/picture">
                <pic:pic>
                  <pic:nvPicPr>
                    <pic:cNvPr id="0" name="image9.png"/>
                    <pic:cNvPicPr preferRelativeResize="0"/>
                  </pic:nvPicPr>
                  <pic:blipFill>
                    <a:blip r:embed="rId30"/>
                    <a:srcRect b="0" l="15574" r="15834" t="0"/>
                    <a:stretch>
                      <a:fillRect/>
                    </a:stretch>
                  </pic:blipFill>
                  <pic:spPr>
                    <a:xfrm>
                      <a:off x="0" y="0"/>
                      <a:ext cx="4538688" cy="4816421"/>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ind w:left="1700.7874015748032" w:firstLine="0"/>
        <w:rPr>
          <w:sz w:val="20"/>
          <w:szCs w:val="20"/>
        </w:rPr>
      </w:pPr>
      <w:r w:rsidDel="00000000" w:rsidR="00000000" w:rsidRPr="00000000">
        <w:rPr>
          <w:sz w:val="20"/>
          <w:szCs w:val="20"/>
          <w:rtl w:val="0"/>
        </w:rPr>
        <w:t xml:space="preserve">Nota. Norma ISO/IEC 27001:2013 – Anexo A</w:t>
      </w:r>
    </w:p>
    <w:p w:rsidR="00000000" w:rsidDel="00000000" w:rsidP="00000000" w:rsidRDefault="00000000" w:rsidRPr="00000000" w14:paraId="00000184">
      <w:pPr>
        <w:pBdr>
          <w:top w:space="0" w:sz="0" w:val="nil"/>
          <w:left w:space="0" w:sz="0" w:val="nil"/>
          <w:bottom w:space="0" w:sz="0" w:val="nil"/>
          <w:right w:space="0" w:sz="0" w:val="nil"/>
          <w:between w:space="0" w:sz="0" w:val="nil"/>
        </w:pBdr>
        <w:ind w:left="792" w:firstLine="0"/>
        <w:rPr>
          <w:color w:val="000000"/>
          <w:sz w:val="20"/>
          <w:szCs w:val="20"/>
        </w:rPr>
      </w:pPr>
      <w:r w:rsidDel="00000000" w:rsidR="00000000" w:rsidRPr="00000000">
        <w:rPr>
          <w:rtl w:val="0"/>
        </w:rPr>
      </w:r>
    </w:p>
    <w:p w:rsidR="00000000" w:rsidDel="00000000" w:rsidP="00000000" w:rsidRDefault="00000000" w:rsidRPr="00000000" w14:paraId="00000185">
      <w:pPr>
        <w:ind w:left="360" w:firstLine="0"/>
        <w:jc w:val="both"/>
        <w:rPr>
          <w:sz w:val="20"/>
          <w:szCs w:val="20"/>
        </w:rPr>
      </w:pPr>
      <w:r w:rsidDel="00000000" w:rsidR="00000000" w:rsidRPr="00000000">
        <w:rPr>
          <w:sz w:val="20"/>
          <w:szCs w:val="20"/>
          <w:rtl w:val="0"/>
        </w:rPr>
        <w:t xml:space="preserve">Estos objetivos de control en profundidad pueden ser consultados en la Norma ISO/IEC 27001:2013 – Anexo A para identificar aspectos más en profundidad sobre los controles de seguridad.</w:t>
      </w:r>
    </w:p>
    <w:p w:rsidR="00000000" w:rsidDel="00000000" w:rsidP="00000000" w:rsidRDefault="00000000" w:rsidRPr="00000000" w14:paraId="00000186">
      <w:pPr>
        <w:ind w:left="360" w:firstLine="0"/>
        <w:rPr>
          <w:sz w:val="20"/>
          <w:szCs w:val="20"/>
        </w:rPr>
      </w:pPr>
      <w:r w:rsidDel="00000000" w:rsidR="00000000" w:rsidRPr="00000000">
        <w:rPr>
          <w:rtl w:val="0"/>
        </w:rPr>
      </w:r>
    </w:p>
    <w:p w:rsidR="00000000" w:rsidDel="00000000" w:rsidP="00000000" w:rsidRDefault="00000000" w:rsidRPr="00000000" w14:paraId="00000187">
      <w:pPr>
        <w:ind w:left="360" w:firstLine="0"/>
        <w:rPr>
          <w:sz w:val="20"/>
          <w:szCs w:val="20"/>
        </w:rPr>
      </w:pPr>
      <w:r w:rsidDel="00000000" w:rsidR="00000000" w:rsidRPr="00000000">
        <w:rPr>
          <w:rtl w:val="0"/>
        </w:rPr>
      </w:r>
    </w:p>
    <w:p w:rsidR="00000000" w:rsidDel="00000000" w:rsidP="00000000" w:rsidRDefault="00000000" w:rsidRPr="00000000" w14:paraId="00000188">
      <w:pPr>
        <w:numPr>
          <w:ilvl w:val="1"/>
          <w:numId w:val="10"/>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b w:val="1"/>
          <w:color w:val="000000"/>
          <w:sz w:val="20"/>
          <w:szCs w:val="20"/>
          <w:rtl w:val="0"/>
        </w:rPr>
        <w:t xml:space="preserve">Declaración de aplicabilidad</w:t>
      </w:r>
    </w:p>
    <w:p w:rsidR="00000000" w:rsidDel="00000000" w:rsidP="00000000" w:rsidRDefault="00000000" w:rsidRPr="00000000" w14:paraId="00000189">
      <w:pPr>
        <w:pBdr>
          <w:top w:space="0" w:sz="0" w:val="nil"/>
          <w:left w:space="0" w:sz="0" w:val="nil"/>
          <w:bottom w:space="0" w:sz="0" w:val="nil"/>
          <w:right w:space="0" w:sz="0" w:val="nil"/>
          <w:between w:space="0" w:sz="0" w:val="nil"/>
        </w:pBdr>
        <w:ind w:left="360" w:firstLine="0"/>
        <w:rPr>
          <w:b w:val="1"/>
          <w:sz w:val="20"/>
          <w:szCs w:val="20"/>
        </w:rPr>
      </w:pPr>
      <w:r w:rsidDel="00000000" w:rsidR="00000000" w:rsidRPr="00000000">
        <w:rPr>
          <w:rtl w:val="0"/>
        </w:rPr>
      </w:r>
    </w:p>
    <w:p w:rsidR="00000000" w:rsidDel="00000000" w:rsidP="00000000" w:rsidRDefault="00000000" w:rsidRPr="00000000" w14:paraId="0000018A">
      <w:pPr>
        <w:ind w:left="360" w:firstLine="0"/>
        <w:jc w:val="both"/>
        <w:rPr>
          <w:sz w:val="20"/>
          <w:szCs w:val="20"/>
        </w:rPr>
      </w:pPr>
      <w:r w:rsidDel="00000000" w:rsidR="00000000" w:rsidRPr="00000000">
        <w:rPr>
          <w:sz w:val="20"/>
          <w:szCs w:val="20"/>
          <w:rtl w:val="0"/>
        </w:rPr>
        <w:t xml:space="preserve">Esta Declaración de Aplicabilidad o también conocido como (Statement of Applicability SoA) es un instrumento el cual consolida la relación completa de controles sugeridos por la Norma ISO/IEC 27001:2013, para la implementación de estrategias de seguridad, y sirve para presentar el detalle de aquellos controles que serán adoptados por la organización, </w:t>
      </w:r>
    </w:p>
    <w:p w:rsidR="00000000" w:rsidDel="00000000" w:rsidP="00000000" w:rsidRDefault="00000000" w:rsidRPr="00000000" w14:paraId="0000018B">
      <w:pPr>
        <w:ind w:left="360" w:firstLine="0"/>
        <w:jc w:val="both"/>
        <w:rPr>
          <w:sz w:val="20"/>
          <w:szCs w:val="20"/>
        </w:rPr>
      </w:pPr>
      <w:r w:rsidDel="00000000" w:rsidR="00000000" w:rsidRPr="00000000">
        <w:rPr>
          <w:rtl w:val="0"/>
        </w:rPr>
      </w:r>
    </w:p>
    <w:p w:rsidR="00000000" w:rsidDel="00000000" w:rsidP="00000000" w:rsidRDefault="00000000" w:rsidRPr="00000000" w14:paraId="0000018C">
      <w:pPr>
        <w:ind w:left="360" w:firstLine="0"/>
        <w:jc w:val="both"/>
        <w:rPr>
          <w:sz w:val="20"/>
          <w:szCs w:val="20"/>
        </w:rPr>
      </w:pPr>
      <w:r w:rsidDel="00000000" w:rsidR="00000000" w:rsidRPr="00000000">
        <w:rPr>
          <w:sz w:val="20"/>
          <w:szCs w:val="20"/>
          <w:rtl w:val="0"/>
        </w:rPr>
        <w:t xml:space="preserve">Este documento es construido desde el ejercicio de análisis de riesgos, por lo que se considera un documento de referencia tanto para la implementación de controles, así como para la evaluación de la eficacia de los mismos a futuro.</w:t>
      </w:r>
    </w:p>
    <w:p w:rsidR="00000000" w:rsidDel="00000000" w:rsidP="00000000" w:rsidRDefault="00000000" w:rsidRPr="00000000" w14:paraId="0000018D">
      <w:pPr>
        <w:ind w:left="360" w:firstLine="0"/>
        <w:jc w:val="both"/>
        <w:rPr>
          <w:sz w:val="20"/>
          <w:szCs w:val="20"/>
        </w:rPr>
      </w:pPr>
      <w:r w:rsidDel="00000000" w:rsidR="00000000" w:rsidRPr="00000000">
        <w:rPr>
          <w:rtl w:val="0"/>
        </w:rPr>
      </w:r>
    </w:p>
    <w:p w:rsidR="00000000" w:rsidDel="00000000" w:rsidP="00000000" w:rsidRDefault="00000000" w:rsidRPr="00000000" w14:paraId="0000018E">
      <w:pPr>
        <w:ind w:left="360" w:firstLine="0"/>
        <w:jc w:val="both"/>
        <w:rPr>
          <w:sz w:val="20"/>
          <w:szCs w:val="20"/>
        </w:rPr>
      </w:pPr>
      <w:r w:rsidDel="00000000" w:rsidR="00000000" w:rsidRPr="00000000">
        <w:rPr>
          <w:sz w:val="20"/>
          <w:szCs w:val="20"/>
          <w:rtl w:val="0"/>
        </w:rPr>
        <w:t xml:space="preserve">En la tabla 1, podemos observar un ejemplo de documento de Declaración de Aplicabilidad, en donde se establece los controles, su aplicación, su justificación, responsable, así como el plan de acción a realizar para su implementación.</w:t>
      </w:r>
    </w:p>
    <w:p w:rsidR="00000000" w:rsidDel="00000000" w:rsidP="00000000" w:rsidRDefault="00000000" w:rsidRPr="00000000" w14:paraId="0000018F">
      <w:pPr>
        <w:ind w:left="360" w:firstLine="0"/>
        <w:jc w:val="both"/>
        <w:rPr>
          <w:sz w:val="20"/>
          <w:szCs w:val="20"/>
        </w:rPr>
      </w:pPr>
      <w:r w:rsidDel="00000000" w:rsidR="00000000" w:rsidRPr="00000000">
        <w:rPr>
          <w:rtl w:val="0"/>
        </w:rPr>
      </w:r>
    </w:p>
    <w:p w:rsidR="00000000" w:rsidDel="00000000" w:rsidP="00000000" w:rsidRDefault="00000000" w:rsidRPr="00000000" w14:paraId="00000190">
      <w:pPr>
        <w:keepNext w:val="1"/>
        <w:pBdr>
          <w:top w:space="0" w:sz="0" w:val="nil"/>
          <w:left w:space="0" w:sz="0" w:val="nil"/>
          <w:bottom w:space="0" w:sz="0" w:val="nil"/>
          <w:right w:space="0" w:sz="0" w:val="nil"/>
          <w:between w:space="0" w:sz="0" w:val="nil"/>
        </w:pBdr>
        <w:spacing w:after="200" w:line="240" w:lineRule="auto"/>
        <w:ind w:firstLine="360"/>
        <w:jc w:val="both"/>
        <w:rPr>
          <w:b w:val="1"/>
          <w:color w:val="000000"/>
          <w:sz w:val="18"/>
          <w:szCs w:val="18"/>
        </w:rPr>
      </w:pPr>
      <w:r w:rsidDel="00000000" w:rsidR="00000000" w:rsidRPr="00000000">
        <w:rPr>
          <w:b w:val="1"/>
          <w:sz w:val="18"/>
          <w:szCs w:val="18"/>
          <w:rtl w:val="0"/>
        </w:rPr>
        <w:t xml:space="preserve">Tabla</w:t>
      </w:r>
      <w:r w:rsidDel="00000000" w:rsidR="00000000" w:rsidRPr="00000000">
        <w:rPr>
          <w:b w:val="1"/>
          <w:color w:val="000000"/>
          <w:sz w:val="18"/>
          <w:szCs w:val="18"/>
          <w:rtl w:val="0"/>
        </w:rPr>
        <w:t xml:space="preserve"> 1 </w:t>
      </w:r>
    </w:p>
    <w:p w:rsidR="00000000" w:rsidDel="00000000" w:rsidP="00000000" w:rsidRDefault="00000000" w:rsidRPr="00000000" w14:paraId="00000191">
      <w:pPr>
        <w:keepNext w:val="1"/>
        <w:pBdr>
          <w:top w:space="0" w:sz="0" w:val="nil"/>
          <w:left w:space="0" w:sz="0" w:val="nil"/>
          <w:bottom w:space="0" w:sz="0" w:val="nil"/>
          <w:right w:space="0" w:sz="0" w:val="nil"/>
          <w:between w:space="0" w:sz="0" w:val="nil"/>
        </w:pBdr>
        <w:spacing w:after="200" w:line="240" w:lineRule="auto"/>
        <w:ind w:firstLine="360"/>
        <w:jc w:val="both"/>
        <w:rPr>
          <w:i w:val="1"/>
          <w:color w:val="000000"/>
          <w:sz w:val="18"/>
          <w:szCs w:val="18"/>
        </w:rPr>
      </w:pPr>
      <w:commentRangeStart w:id="20"/>
      <w:r w:rsidDel="00000000" w:rsidR="00000000" w:rsidRPr="00000000">
        <w:rPr>
          <w:i w:val="1"/>
          <w:color w:val="000000"/>
          <w:sz w:val="18"/>
          <w:szCs w:val="18"/>
          <w:rtl w:val="0"/>
        </w:rPr>
        <w:t xml:space="preserve">Ejemplo de doc</w:t>
      </w:r>
      <w:commentRangeEnd w:id="20"/>
      <w:r w:rsidDel="00000000" w:rsidR="00000000" w:rsidRPr="00000000">
        <w:commentReference w:id="20"/>
      </w:r>
      <w:r w:rsidDel="00000000" w:rsidR="00000000" w:rsidRPr="00000000">
        <w:rPr>
          <w:i w:val="1"/>
          <w:color w:val="000000"/>
          <w:sz w:val="18"/>
          <w:szCs w:val="18"/>
          <w:rtl w:val="0"/>
        </w:rPr>
        <w:t xml:space="preserve">umento de Declaración de Aplicabilidad SoA</w:t>
      </w:r>
    </w:p>
    <w:p w:rsidR="00000000" w:rsidDel="00000000" w:rsidP="00000000" w:rsidRDefault="00000000" w:rsidRPr="00000000" w14:paraId="00000192">
      <w:pPr>
        <w:ind w:left="360" w:firstLine="0"/>
        <w:jc w:val="both"/>
        <w:rPr>
          <w:sz w:val="20"/>
          <w:szCs w:val="20"/>
        </w:rPr>
      </w:pPr>
      <w:r w:rsidDel="00000000" w:rsidR="00000000" w:rsidRPr="00000000">
        <w:rPr/>
        <w:drawing>
          <wp:inline distB="0" distT="0" distL="0" distR="0">
            <wp:extent cx="6192000" cy="2495552"/>
            <wp:effectExtent b="0" l="0" r="0" t="0"/>
            <wp:docPr id="9"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6192000" cy="2495552"/>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ind w:left="360" w:firstLine="0"/>
        <w:rPr>
          <w:sz w:val="24"/>
          <w:szCs w:val="24"/>
        </w:rPr>
      </w:pPr>
      <w:r w:rsidDel="00000000" w:rsidR="00000000" w:rsidRPr="00000000">
        <w:rPr>
          <w:sz w:val="20"/>
          <w:szCs w:val="20"/>
          <w:rtl w:val="0"/>
        </w:rPr>
        <w:t xml:space="preserve">Nota. </w:t>
      </w:r>
      <w:hyperlink r:id="rId32">
        <w:r w:rsidDel="00000000" w:rsidR="00000000" w:rsidRPr="00000000">
          <w:rPr>
            <w:sz w:val="20"/>
            <w:szCs w:val="20"/>
            <w:rtl w:val="0"/>
          </w:rPr>
          <w:t xml:space="preserve">https://cutt.ly/GB7xJM9</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94">
      <w:pPr>
        <w:ind w:left="360" w:firstLine="0"/>
        <w:rPr>
          <w:sz w:val="20"/>
          <w:szCs w:val="20"/>
        </w:rPr>
      </w:pPr>
      <w:r w:rsidDel="00000000" w:rsidR="00000000" w:rsidRPr="00000000">
        <w:rPr>
          <w:rtl w:val="0"/>
        </w:rPr>
      </w:r>
    </w:p>
    <w:p w:rsidR="00000000" w:rsidDel="00000000" w:rsidP="00000000" w:rsidRDefault="00000000" w:rsidRPr="00000000" w14:paraId="00000195">
      <w:pPr>
        <w:ind w:left="360" w:firstLine="0"/>
        <w:rPr>
          <w:sz w:val="20"/>
          <w:szCs w:val="20"/>
        </w:rPr>
      </w:pPr>
      <w:r w:rsidDel="00000000" w:rsidR="00000000" w:rsidRPr="00000000">
        <w:rPr>
          <w:rtl w:val="0"/>
        </w:rPr>
      </w:r>
    </w:p>
    <w:p w:rsidR="00000000" w:rsidDel="00000000" w:rsidP="00000000" w:rsidRDefault="00000000" w:rsidRPr="00000000" w14:paraId="00000196">
      <w:pPr>
        <w:ind w:left="360" w:firstLine="0"/>
        <w:jc w:val="both"/>
        <w:rPr>
          <w:sz w:val="20"/>
          <w:szCs w:val="20"/>
        </w:rPr>
      </w:pPr>
      <w:r w:rsidDel="00000000" w:rsidR="00000000" w:rsidRPr="00000000">
        <w:rPr>
          <w:sz w:val="20"/>
          <w:szCs w:val="20"/>
          <w:rtl w:val="0"/>
        </w:rPr>
        <w:t xml:space="preserve">Para el establecimiento de la declaración de aplicabilidad, en una organización, esta debe ser diligenciada en su totalidad, realizando el registro de todos y cada uno de los controles establecidos por la norma, indicando cuales serán aplicables en la organización y cuáles no y su razón de no aplicabilidad, así como la forma en que será aplicable hacia los activos de información, de esta manera permitirá a las partes interesadas identificar los controles que serán aplicados y evaluados.</w:t>
      </w:r>
    </w:p>
    <w:p w:rsidR="00000000" w:rsidDel="00000000" w:rsidP="00000000" w:rsidRDefault="00000000" w:rsidRPr="00000000" w14:paraId="00000197">
      <w:pPr>
        <w:rPr>
          <w:sz w:val="20"/>
          <w:szCs w:val="20"/>
        </w:rPr>
      </w:pPr>
      <w:r w:rsidDel="00000000" w:rsidR="00000000" w:rsidRPr="00000000">
        <w:rPr>
          <w:rtl w:val="0"/>
        </w:rPr>
      </w:r>
    </w:p>
    <w:p w:rsidR="00000000" w:rsidDel="00000000" w:rsidP="00000000" w:rsidRDefault="00000000" w:rsidRPr="00000000" w14:paraId="00000198">
      <w:pPr>
        <w:ind w:left="284" w:firstLine="0"/>
        <w:rPr>
          <w:b w:val="1"/>
          <w:sz w:val="20"/>
          <w:szCs w:val="20"/>
        </w:rPr>
      </w:pPr>
      <w:r w:rsidDel="00000000" w:rsidR="00000000" w:rsidRPr="00000000">
        <w:rPr>
          <w:rtl w:val="0"/>
        </w:rPr>
      </w:r>
    </w:p>
    <w:p w:rsidR="00000000" w:rsidDel="00000000" w:rsidP="00000000" w:rsidRDefault="00000000" w:rsidRPr="00000000" w14:paraId="00000199">
      <w:pPr>
        <w:numPr>
          <w:ilvl w:val="0"/>
          <w:numId w:val="10"/>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Magerit</w:t>
      </w:r>
    </w:p>
    <w:p w:rsidR="00000000" w:rsidDel="00000000" w:rsidP="00000000" w:rsidRDefault="00000000" w:rsidRPr="00000000" w14:paraId="0000019A">
      <w:pPr>
        <w:pBdr>
          <w:top w:space="0" w:sz="0" w:val="nil"/>
          <w:left w:space="0" w:sz="0" w:val="nil"/>
          <w:bottom w:space="0" w:sz="0" w:val="nil"/>
          <w:right w:space="0" w:sz="0" w:val="nil"/>
          <w:between w:space="0" w:sz="0" w:val="nil"/>
        </w:pBdr>
        <w:ind w:left="360" w:firstLine="0"/>
        <w:rPr>
          <w:b w:val="1"/>
          <w:sz w:val="20"/>
          <w:szCs w:val="20"/>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color w:val="000000"/>
          <w:sz w:val="20"/>
          <w:szCs w:val="20"/>
          <w:rtl w:val="0"/>
        </w:rPr>
        <w:t xml:space="preserve">Magerit, se presenta como una metodología para la gestión del riesgo, la cual está basada en la norma ISO 31000, precisamente en su apartado 4.4 denominado Implementar la Gestión del Riesgo, lo que la consolida como un marco para su gestión, como lo presenta la misma metodología en la figura No 1</w:t>
      </w:r>
      <w:r w:rsidDel="00000000" w:rsidR="00000000" w:rsidRPr="00000000">
        <w:rPr>
          <w:sz w:val="20"/>
          <w:szCs w:val="20"/>
          <w:rtl w:val="0"/>
        </w:rPr>
        <w:t xml:space="preserve">9</w:t>
      </w:r>
      <w:r w:rsidDel="00000000" w:rsidR="00000000" w:rsidRPr="00000000">
        <w:rPr>
          <w:color w:val="000000"/>
          <w:sz w:val="20"/>
          <w:szCs w:val="20"/>
          <w:rtl w:val="0"/>
        </w:rPr>
        <w:t xml:space="preserve">.</w:t>
      </w:r>
    </w:p>
    <w:p w:rsidR="00000000" w:rsidDel="00000000" w:rsidP="00000000" w:rsidRDefault="00000000" w:rsidRPr="00000000" w14:paraId="0000019C">
      <w:pPr>
        <w:pBdr>
          <w:top w:space="0" w:sz="0" w:val="nil"/>
          <w:left w:space="0" w:sz="0" w:val="nil"/>
          <w:bottom w:space="0" w:sz="0" w:val="nil"/>
          <w:right w:space="0" w:sz="0" w:val="nil"/>
          <w:between w:space="0" w:sz="0" w:val="nil"/>
        </w:pBdr>
        <w:ind w:left="360" w:firstLine="0"/>
        <w:rPr>
          <w:b w:val="1"/>
          <w:color w:val="000000"/>
          <w:sz w:val="20"/>
          <w:szCs w:val="20"/>
        </w:rPr>
      </w:pPr>
      <w:r w:rsidDel="00000000" w:rsidR="00000000" w:rsidRPr="00000000">
        <w:rPr>
          <w:rtl w:val="0"/>
        </w:rPr>
      </w:r>
    </w:p>
    <w:p w:rsidR="00000000" w:rsidDel="00000000" w:rsidP="00000000" w:rsidRDefault="00000000" w:rsidRPr="00000000" w14:paraId="0000019D">
      <w:pPr>
        <w:keepNext w:val="1"/>
        <w:pBdr>
          <w:top w:space="0" w:sz="0" w:val="nil"/>
          <w:left w:space="0" w:sz="0" w:val="nil"/>
          <w:bottom w:space="0" w:sz="0" w:val="nil"/>
          <w:right w:space="0" w:sz="0" w:val="nil"/>
          <w:between w:space="0" w:sz="0" w:val="nil"/>
        </w:pBdr>
        <w:spacing w:after="200" w:line="240" w:lineRule="auto"/>
        <w:ind w:left="1417.3228346456694" w:firstLine="0"/>
        <w:jc w:val="both"/>
        <w:rPr>
          <w:b w:val="1"/>
          <w:color w:val="000000"/>
          <w:sz w:val="18"/>
          <w:szCs w:val="18"/>
        </w:rPr>
      </w:pPr>
      <w:r w:rsidDel="00000000" w:rsidR="00000000" w:rsidRPr="00000000">
        <w:rPr>
          <w:b w:val="1"/>
          <w:color w:val="000000"/>
          <w:sz w:val="18"/>
          <w:szCs w:val="18"/>
          <w:rtl w:val="0"/>
        </w:rPr>
        <w:t xml:space="preserve">Figura 1</w:t>
      </w:r>
      <w:r w:rsidDel="00000000" w:rsidR="00000000" w:rsidRPr="00000000">
        <w:rPr>
          <w:b w:val="1"/>
          <w:sz w:val="18"/>
          <w:szCs w:val="18"/>
          <w:rtl w:val="0"/>
        </w:rPr>
        <w:t xml:space="preserve">9</w:t>
      </w:r>
      <w:r w:rsidDel="00000000" w:rsidR="00000000" w:rsidRPr="00000000">
        <w:rPr>
          <w:rtl w:val="0"/>
        </w:rPr>
      </w:r>
    </w:p>
    <w:p w:rsidR="00000000" w:rsidDel="00000000" w:rsidP="00000000" w:rsidRDefault="00000000" w:rsidRPr="00000000" w14:paraId="0000019E">
      <w:pPr>
        <w:keepNext w:val="1"/>
        <w:pBdr>
          <w:top w:space="0" w:sz="0" w:val="nil"/>
          <w:left w:space="0" w:sz="0" w:val="nil"/>
          <w:bottom w:space="0" w:sz="0" w:val="nil"/>
          <w:right w:space="0" w:sz="0" w:val="nil"/>
          <w:between w:space="0" w:sz="0" w:val="nil"/>
        </w:pBdr>
        <w:spacing w:after="200" w:line="240" w:lineRule="auto"/>
        <w:ind w:left="1417.3228346456694" w:firstLine="0"/>
        <w:jc w:val="both"/>
        <w:rPr>
          <w:i w:val="1"/>
          <w:color w:val="000000"/>
          <w:sz w:val="18"/>
          <w:szCs w:val="18"/>
        </w:rPr>
      </w:pPr>
      <w:r w:rsidDel="00000000" w:rsidR="00000000" w:rsidRPr="00000000">
        <w:rPr>
          <w:i w:val="1"/>
          <w:color w:val="000000"/>
          <w:sz w:val="18"/>
          <w:szCs w:val="18"/>
          <w:rtl w:val="0"/>
        </w:rPr>
        <w:t xml:space="preserve">Marco de trabajo para la gestión de riesgos de acuerdo a ISO 31000</w:t>
      </w:r>
    </w:p>
    <w:p w:rsidR="00000000" w:rsidDel="00000000" w:rsidP="00000000" w:rsidRDefault="00000000" w:rsidRPr="00000000" w14:paraId="0000019F">
      <w:pPr>
        <w:pBdr>
          <w:top w:space="0" w:sz="0" w:val="nil"/>
          <w:left w:space="0" w:sz="0" w:val="nil"/>
          <w:bottom w:space="0" w:sz="0" w:val="nil"/>
          <w:right w:space="0" w:sz="0" w:val="nil"/>
          <w:between w:space="0" w:sz="0" w:val="nil"/>
        </w:pBdr>
        <w:ind w:left="360" w:firstLine="0"/>
        <w:jc w:val="center"/>
        <w:rPr>
          <w:b w:val="1"/>
          <w:color w:val="000000"/>
          <w:sz w:val="20"/>
          <w:szCs w:val="20"/>
        </w:rPr>
      </w:pPr>
      <w:r w:rsidDel="00000000" w:rsidR="00000000" w:rsidRPr="00000000">
        <w:rPr>
          <w:b w:val="1"/>
          <w:color w:val="000000"/>
          <w:sz w:val="20"/>
          <w:szCs w:val="20"/>
        </w:rPr>
        <w:drawing>
          <wp:inline distB="0" distT="0" distL="0" distR="0">
            <wp:extent cx="4726985" cy="2742294"/>
            <wp:effectExtent b="0" l="0" r="0" t="0"/>
            <wp:docPr id="10"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4726985" cy="2742294"/>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ind w:left="1417.3228346456694" w:firstLine="0"/>
        <w:jc w:val="both"/>
        <w:rPr>
          <w:color w:val="000000"/>
          <w:sz w:val="20"/>
          <w:szCs w:val="20"/>
        </w:rPr>
      </w:pPr>
      <w:r w:rsidDel="00000000" w:rsidR="00000000" w:rsidRPr="00000000">
        <w:rPr>
          <w:color w:val="000000"/>
          <w:sz w:val="20"/>
          <w:szCs w:val="20"/>
          <w:rtl w:val="0"/>
        </w:rPr>
        <w:t xml:space="preserve">Nota. adaptado de MAGERIT– versión 3.0 Metodología de Análisis y Gestión de Riesgos de los Sistemas de Información </w:t>
      </w:r>
    </w:p>
    <w:p w:rsidR="00000000" w:rsidDel="00000000" w:rsidP="00000000" w:rsidRDefault="00000000" w:rsidRPr="00000000" w14:paraId="000001A1">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sz w:val="20"/>
          <w:szCs w:val="20"/>
          <w:rtl w:val="0"/>
        </w:rPr>
        <w:t xml:space="preserve">Las </w:t>
      </w:r>
      <w:r w:rsidDel="00000000" w:rsidR="00000000" w:rsidRPr="00000000">
        <w:rPr>
          <w:color w:val="000000"/>
          <w:sz w:val="20"/>
          <w:szCs w:val="20"/>
          <w:rtl w:val="0"/>
        </w:rPr>
        <w:t xml:space="preserve">propuestas normativas</w:t>
      </w:r>
      <w:r w:rsidDel="00000000" w:rsidR="00000000" w:rsidRPr="00000000">
        <w:rPr>
          <w:sz w:val="20"/>
          <w:szCs w:val="20"/>
          <w:rtl w:val="0"/>
        </w:rPr>
        <w:t xml:space="preserve"> </w:t>
      </w:r>
      <w:r w:rsidDel="00000000" w:rsidR="00000000" w:rsidRPr="00000000">
        <w:rPr>
          <w:color w:val="000000"/>
          <w:sz w:val="20"/>
          <w:szCs w:val="20"/>
          <w:rtl w:val="0"/>
        </w:rPr>
        <w:t xml:space="preserve">buscan identificar el nivel de vulnerabilidad de los activos de información, siendo Magerit preferida por su sencillez y su objetividad en el momento de su aplicación para la evaluación del riesgo. A continuación se </w:t>
      </w:r>
      <w:r w:rsidDel="00000000" w:rsidR="00000000" w:rsidRPr="00000000">
        <w:rPr>
          <w:sz w:val="20"/>
          <w:szCs w:val="20"/>
          <w:rtl w:val="0"/>
        </w:rPr>
        <w:t xml:space="preserve">exponen los objetivos de MAGERIT.</w:t>
      </w: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tbl>
      <w:tblPr>
        <w:tblStyle w:val="Table7"/>
        <w:tblW w:w="9612.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12"/>
        <w:tblGridChange w:id="0">
          <w:tblGrid>
            <w:gridCol w:w="9612"/>
          </w:tblGrid>
        </w:tblGridChange>
      </w:tblGrid>
      <w:tr>
        <w:trPr>
          <w:cantSplit w:val="0"/>
          <w:tblHeader w:val="0"/>
        </w:trPr>
        <w:tc>
          <w:tcPr>
            <w:shd w:fill="b6d7a8" w:val="clear"/>
            <w:tcMar>
              <w:top w:w="100.0" w:type="dxa"/>
              <w:left w:w="100.0" w:type="dxa"/>
              <w:bottom w:w="100.0" w:type="dxa"/>
              <w:right w:w="100.0" w:type="dxa"/>
            </w:tcMar>
          </w:tcPr>
          <w:p w:rsidR="00000000" w:rsidDel="00000000" w:rsidP="00000000" w:rsidRDefault="00000000" w:rsidRPr="00000000" w14:paraId="000001A5">
            <w:pPr>
              <w:ind w:left="360" w:firstLine="0"/>
              <w:jc w:val="both"/>
              <w:rPr>
                <w:sz w:val="20"/>
                <w:szCs w:val="20"/>
              </w:rPr>
            </w:pPr>
            <w:commentRangeStart w:id="21"/>
            <w:r w:rsidDel="00000000" w:rsidR="00000000" w:rsidRPr="00000000">
              <w:rPr>
                <w:sz w:val="20"/>
                <w:szCs w:val="20"/>
                <w:rtl w:val="0"/>
              </w:rPr>
              <w:t xml:space="preserve">Objeti</w:t>
            </w:r>
            <w:commentRangeEnd w:id="21"/>
            <w:r w:rsidDel="00000000" w:rsidR="00000000" w:rsidRPr="00000000">
              <w:commentReference w:id="21"/>
            </w:r>
            <w:r w:rsidDel="00000000" w:rsidR="00000000" w:rsidRPr="00000000">
              <w:rPr>
                <w:sz w:val="20"/>
                <w:szCs w:val="20"/>
                <w:rtl w:val="0"/>
              </w:rPr>
              <w:t xml:space="preserve">vos de MAGERIT</w:t>
            </w:r>
          </w:p>
          <w:p w:rsidR="00000000" w:rsidDel="00000000" w:rsidP="00000000" w:rsidRDefault="00000000" w:rsidRPr="00000000" w14:paraId="000001A6">
            <w:pPr>
              <w:ind w:left="360" w:firstLine="0"/>
              <w:jc w:val="both"/>
              <w:rPr>
                <w:b w:val="0"/>
                <w:sz w:val="20"/>
                <w:szCs w:val="20"/>
              </w:rPr>
            </w:pPr>
            <w:r w:rsidDel="00000000" w:rsidR="00000000" w:rsidRPr="00000000">
              <w:rPr>
                <w:rtl w:val="0"/>
              </w:rPr>
            </w:r>
          </w:p>
          <w:p w:rsidR="00000000" w:rsidDel="00000000" w:rsidP="00000000" w:rsidRDefault="00000000" w:rsidRPr="00000000" w14:paraId="000001A7">
            <w:pPr>
              <w:numPr>
                <w:ilvl w:val="0"/>
                <w:numId w:val="1"/>
              </w:numPr>
              <w:ind w:left="720" w:hanging="360"/>
              <w:jc w:val="both"/>
              <w:rPr>
                <w:b w:val="0"/>
              </w:rPr>
            </w:pPr>
            <w:r w:rsidDel="00000000" w:rsidR="00000000" w:rsidRPr="00000000">
              <w:rPr>
                <w:b w:val="0"/>
                <w:sz w:val="20"/>
                <w:szCs w:val="20"/>
                <w:rtl w:val="0"/>
              </w:rPr>
              <w:t xml:space="preserve">Busca con su aplicación mejorar la concienciación de la existencia de riesgos </w:t>
            </w:r>
            <w:r w:rsidDel="00000000" w:rsidR="00000000" w:rsidRPr="00000000">
              <w:rPr>
                <w:rtl w:val="0"/>
              </w:rPr>
            </w:r>
          </w:p>
          <w:p w:rsidR="00000000" w:rsidDel="00000000" w:rsidP="00000000" w:rsidRDefault="00000000" w:rsidRPr="00000000" w14:paraId="000001A8">
            <w:pPr>
              <w:numPr>
                <w:ilvl w:val="0"/>
                <w:numId w:val="1"/>
              </w:numPr>
              <w:ind w:left="720" w:hanging="360"/>
              <w:jc w:val="both"/>
              <w:rPr>
                <w:b w:val="0"/>
              </w:rPr>
            </w:pPr>
            <w:r w:rsidDel="00000000" w:rsidR="00000000" w:rsidRPr="00000000">
              <w:rPr>
                <w:b w:val="0"/>
                <w:sz w:val="20"/>
                <w:szCs w:val="20"/>
                <w:rtl w:val="0"/>
              </w:rPr>
              <w:t xml:space="preserve">Importancia de realizar una adecuada gestión </w:t>
            </w:r>
            <w:r w:rsidDel="00000000" w:rsidR="00000000" w:rsidRPr="00000000">
              <w:rPr>
                <w:rtl w:val="0"/>
              </w:rPr>
            </w:r>
          </w:p>
          <w:p w:rsidR="00000000" w:rsidDel="00000000" w:rsidP="00000000" w:rsidRDefault="00000000" w:rsidRPr="00000000" w14:paraId="000001A9">
            <w:pPr>
              <w:numPr>
                <w:ilvl w:val="0"/>
                <w:numId w:val="1"/>
              </w:numPr>
              <w:ind w:left="720" w:hanging="360"/>
              <w:jc w:val="both"/>
              <w:rPr>
                <w:b w:val="0"/>
              </w:rPr>
            </w:pPr>
            <w:r w:rsidDel="00000000" w:rsidR="00000000" w:rsidRPr="00000000">
              <w:rPr>
                <w:b w:val="0"/>
                <w:sz w:val="20"/>
                <w:szCs w:val="20"/>
                <w:rtl w:val="0"/>
              </w:rPr>
              <w:t xml:space="preserve">Ofrece un modelo su análisis </w:t>
            </w:r>
            <w:r w:rsidDel="00000000" w:rsidR="00000000" w:rsidRPr="00000000">
              <w:rPr>
                <w:rtl w:val="0"/>
              </w:rPr>
            </w:r>
          </w:p>
          <w:p w:rsidR="00000000" w:rsidDel="00000000" w:rsidP="00000000" w:rsidRDefault="00000000" w:rsidRPr="00000000" w14:paraId="000001AA">
            <w:pPr>
              <w:numPr>
                <w:ilvl w:val="0"/>
                <w:numId w:val="1"/>
              </w:numPr>
              <w:ind w:left="720" w:hanging="360"/>
              <w:jc w:val="both"/>
              <w:rPr>
                <w:b w:val="0"/>
              </w:rPr>
            </w:pPr>
            <w:r w:rsidDel="00000000" w:rsidR="00000000" w:rsidRPr="00000000">
              <w:rPr>
                <w:b w:val="0"/>
                <w:sz w:val="20"/>
                <w:szCs w:val="20"/>
                <w:rtl w:val="0"/>
              </w:rPr>
              <w:t xml:space="preserve">Determinar las rutas para su gestión</w:t>
            </w:r>
            <w:r w:rsidDel="00000000" w:rsidR="00000000" w:rsidRPr="00000000">
              <w:rPr>
                <w:rtl w:val="0"/>
              </w:rPr>
            </w:r>
          </w:p>
          <w:p w:rsidR="00000000" w:rsidDel="00000000" w:rsidP="00000000" w:rsidRDefault="00000000" w:rsidRPr="00000000" w14:paraId="000001AB">
            <w:pPr>
              <w:numPr>
                <w:ilvl w:val="0"/>
                <w:numId w:val="1"/>
              </w:numPr>
              <w:ind w:left="720" w:hanging="360"/>
              <w:jc w:val="both"/>
              <w:rPr>
                <w:b w:val="0"/>
              </w:rPr>
            </w:pPr>
            <w:r w:rsidDel="00000000" w:rsidR="00000000" w:rsidRPr="00000000">
              <w:rPr>
                <w:b w:val="0"/>
                <w:sz w:val="20"/>
                <w:szCs w:val="20"/>
                <w:rtl w:val="0"/>
              </w:rPr>
              <w:t xml:space="preserve">Ayuda a las organizaciones con la evaluación de la seguridad en las mismas</w:t>
            </w:r>
            <w:r w:rsidDel="00000000" w:rsidR="00000000" w:rsidRPr="00000000">
              <w:rPr>
                <w:rtl w:val="0"/>
              </w:rPr>
            </w:r>
          </w:p>
          <w:p w:rsidR="00000000" w:rsidDel="00000000" w:rsidP="00000000" w:rsidRDefault="00000000" w:rsidRPr="00000000" w14:paraId="000001AC">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tc>
      </w:tr>
    </w:tbl>
    <w:p w:rsidR="00000000" w:rsidDel="00000000" w:rsidP="00000000" w:rsidRDefault="00000000" w:rsidRPr="00000000" w14:paraId="000001AD">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ind w:left="0" w:firstLine="0"/>
        <w:jc w:val="both"/>
        <w:rPr>
          <w:color w:val="000000"/>
          <w:sz w:val="20"/>
          <w:szCs w:val="20"/>
        </w:rPr>
      </w:pPr>
      <w:commentRangeStart w:id="22"/>
      <w:r w:rsidDel="00000000" w:rsidR="00000000" w:rsidRPr="00000000">
        <w:rPr>
          <w:color w:val="000000"/>
          <w:sz w:val="20"/>
          <w:szCs w:val="20"/>
          <w:rtl w:val="0"/>
        </w:rPr>
        <w:t xml:space="preserve">A partir de las</w:t>
      </w:r>
      <w:r w:rsidDel="00000000" w:rsidR="00000000" w:rsidRPr="00000000">
        <w:rPr>
          <w:sz w:val="20"/>
          <w:szCs w:val="20"/>
          <w:rtl w:val="0"/>
        </w:rPr>
        <w:t xml:space="preserve"> siguientes </w:t>
      </w:r>
      <w:commentRangeEnd w:id="22"/>
      <w:r w:rsidDel="00000000" w:rsidR="00000000" w:rsidRPr="00000000">
        <w:commentReference w:id="22"/>
      </w:r>
      <w:r w:rsidDel="00000000" w:rsidR="00000000" w:rsidRPr="00000000">
        <w:rPr>
          <w:sz w:val="20"/>
          <w:szCs w:val="20"/>
          <w:rtl w:val="0"/>
        </w:rPr>
        <w:t xml:space="preserve">dimensiones de seguridad</w:t>
      </w:r>
      <w:r w:rsidDel="00000000" w:rsidR="00000000" w:rsidRPr="00000000">
        <w:rPr>
          <w:color w:val="000000"/>
          <w:sz w:val="20"/>
          <w:szCs w:val="20"/>
          <w:rtl w:val="0"/>
        </w:rPr>
        <w:t xml:space="preserve">, se debe realizar la valoración en cada uno de los activos para proceder con el ejercicio de análisis de riesgo</w:t>
      </w:r>
      <w:r w:rsidDel="00000000" w:rsidR="00000000" w:rsidRPr="00000000">
        <w:rPr>
          <w:sz w:val="20"/>
          <w:szCs w:val="20"/>
          <w:rtl w:val="0"/>
        </w:rPr>
        <w:t xml:space="preserve">, as</w:t>
      </w:r>
      <w:commentRangeStart w:id="23"/>
      <w:r w:rsidDel="00000000" w:rsidR="00000000" w:rsidRPr="00000000">
        <w:rPr>
          <w:sz w:val="20"/>
          <w:szCs w:val="20"/>
          <w:rtl w:val="0"/>
        </w:rPr>
        <w:t xml:space="preserve">í:</w:t>
      </w: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0</wp:posOffset>
                </wp:positionV>
                <wp:extent cx="6181725" cy="833937"/>
                <wp:effectExtent b="0" l="0" r="0" t="0"/>
                <wp:wrapNone/>
                <wp:docPr id="7" name=""/>
                <a:graphic>
                  <a:graphicData uri="http://schemas.microsoft.com/office/word/2010/wordprocessingGroup">
                    <wpg:wgp>
                      <wpg:cNvGrpSpPr/>
                      <wpg:grpSpPr>
                        <a:xfrm>
                          <a:off x="2255125" y="3363025"/>
                          <a:ext cx="6181725" cy="833937"/>
                          <a:chOff x="2255125" y="3363025"/>
                          <a:chExt cx="6181750" cy="833950"/>
                        </a:xfrm>
                      </wpg:grpSpPr>
                      <wpg:grpSp>
                        <wpg:cNvGrpSpPr/>
                        <wpg:grpSpPr>
                          <a:xfrm>
                            <a:off x="2255138" y="3363032"/>
                            <a:ext cx="6181725" cy="833937"/>
                            <a:chOff x="2255125" y="3363025"/>
                            <a:chExt cx="6181750" cy="833950"/>
                          </a:xfrm>
                        </wpg:grpSpPr>
                        <wps:wsp>
                          <wps:cNvSpPr/>
                          <wps:cNvPr id="3" name="Shape 3"/>
                          <wps:spPr>
                            <a:xfrm>
                              <a:off x="2255125" y="3363025"/>
                              <a:ext cx="6181750" cy="833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363032"/>
                              <a:ext cx="6181725" cy="833937"/>
                              <a:chOff x="2255125" y="3363025"/>
                              <a:chExt cx="6181750" cy="833950"/>
                            </a:xfrm>
                          </wpg:grpSpPr>
                          <wps:wsp>
                            <wps:cNvSpPr/>
                            <wps:cNvPr id="113" name="Shape 113"/>
                            <wps:spPr>
                              <a:xfrm>
                                <a:off x="2255125" y="3363025"/>
                                <a:ext cx="6181750" cy="833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363032"/>
                                <a:ext cx="6181725" cy="833937"/>
                                <a:chOff x="2255138" y="3363032"/>
                                <a:chExt cx="6181725" cy="833937"/>
                              </a:xfrm>
                            </wpg:grpSpPr>
                            <wps:wsp>
                              <wps:cNvSpPr/>
                              <wps:cNvPr id="115" name="Shape 115"/>
                              <wps:spPr>
                                <a:xfrm>
                                  <a:off x="2255138" y="3363032"/>
                                  <a:ext cx="6181725" cy="833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363032"/>
                                  <a:ext cx="6181725" cy="833937"/>
                                  <a:chOff x="2255125" y="3363025"/>
                                  <a:chExt cx="6181750" cy="833950"/>
                                </a:xfrm>
                              </wpg:grpSpPr>
                              <wps:wsp>
                                <wps:cNvSpPr/>
                                <wps:cNvPr id="117" name="Shape 117"/>
                                <wps:spPr>
                                  <a:xfrm>
                                    <a:off x="2255125" y="3363025"/>
                                    <a:ext cx="6181750" cy="833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363032"/>
                                    <a:ext cx="6181725" cy="833937"/>
                                    <a:chOff x="2255138" y="3363032"/>
                                    <a:chExt cx="6181725" cy="833937"/>
                                  </a:xfrm>
                                </wpg:grpSpPr>
                                <wps:wsp>
                                  <wps:cNvSpPr/>
                                  <wps:cNvPr id="119" name="Shape 119"/>
                                  <wps:spPr>
                                    <a:xfrm>
                                      <a:off x="2255138" y="3363032"/>
                                      <a:ext cx="6181725" cy="833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363032"/>
                                      <a:ext cx="6181725" cy="833937"/>
                                      <a:chOff x="893557" y="3191367"/>
                                      <a:chExt cx="8875041" cy="1177276"/>
                                    </a:xfrm>
                                  </wpg:grpSpPr>
                                  <wps:wsp>
                                    <wps:cNvSpPr/>
                                    <wps:cNvPr id="121" name="Shape 121"/>
                                    <wps:spPr>
                                      <a:xfrm>
                                        <a:off x="893557" y="3191367"/>
                                        <a:ext cx="8875025" cy="117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893557" y="3191367"/>
                                        <a:ext cx="8875041" cy="1177276"/>
                                        <a:chOff x="893557" y="3191367"/>
                                        <a:chExt cx="8875041" cy="1177276"/>
                                      </a:xfrm>
                                    </wpg:grpSpPr>
                                    <wps:wsp>
                                      <wps:cNvSpPr/>
                                      <wps:cNvPr id="123" name="Shape 123"/>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893557" y="3191367"/>
                                          <a:ext cx="8875041" cy="1177276"/>
                                          <a:chOff x="893557" y="3198975"/>
                                          <a:chExt cx="8875041" cy="1162058"/>
                                        </a:xfrm>
                                      </wpg:grpSpPr>
                                      <wps:wsp>
                                        <wps:cNvSpPr/>
                                        <wps:cNvPr id="125" name="Shape 125"/>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893557" y="3198975"/>
                                            <a:ext cx="8875041" cy="1162058"/>
                                            <a:chOff x="853743" y="3208500"/>
                                            <a:chExt cx="8954400" cy="1143008"/>
                                          </a:xfrm>
                                        </wpg:grpSpPr>
                                        <wps:wsp>
                                          <wps:cNvSpPr/>
                                          <wps:cNvPr id="127" name="Shape 127"/>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853743" y="3208508"/>
                                              <a:ext cx="89544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26"/>
                                                    <w:vertAlign w:val="baseline"/>
                                                  </w:rPr>
                                                  <w:t xml:space="preserve">CF02_3_Video_Magerit_(Metodologia_de_Analisis_y_Gestion_de_Riesgos_los_Sistemas_de_Informacion)</w:t>
                                                </w:r>
                                              </w:p>
                                            </w:txbxContent>
                                          </wps:txbx>
                                          <wps:bodyPr anchorCtr="0" anchor="ctr" bIns="45700" lIns="91425" spcFirstLastPara="1" rIns="91425" wrap="square" tIns="45700">
                                            <a:noAutofit/>
                                          </wps:bodyPr>
                                        </wps:wsp>
                                      </wpg:grpSp>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0</wp:posOffset>
                </wp:positionV>
                <wp:extent cx="6181725" cy="833937"/>
                <wp:effectExtent b="0" l="0" r="0" t="0"/>
                <wp:wrapNone/>
                <wp:docPr id="7" name="image26.png"/>
                <a:graphic>
                  <a:graphicData uri="http://schemas.openxmlformats.org/drawingml/2006/picture">
                    <pic:pic>
                      <pic:nvPicPr>
                        <pic:cNvPr id="0" name="image26.png"/>
                        <pic:cNvPicPr preferRelativeResize="0"/>
                      </pic:nvPicPr>
                      <pic:blipFill>
                        <a:blip r:embed="rId34"/>
                        <a:srcRect/>
                        <a:stretch>
                          <a:fillRect/>
                        </a:stretch>
                      </pic:blipFill>
                      <pic:spPr>
                        <a:xfrm>
                          <a:off x="0" y="0"/>
                          <a:ext cx="6181725" cy="833937"/>
                        </a:xfrm>
                        <a:prstGeom prst="rect"/>
                        <a:ln/>
                      </pic:spPr>
                    </pic:pic>
                  </a:graphicData>
                </a:graphic>
              </wp:anchor>
            </w:drawing>
          </mc:Fallback>
        </mc:AlternateContent>
      </w:r>
    </w:p>
    <w:p w:rsidR="00000000" w:rsidDel="00000000" w:rsidP="00000000" w:rsidRDefault="00000000" w:rsidRPr="00000000" w14:paraId="000001B2">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ind w:left="0" w:firstLine="0"/>
        <w:jc w:val="both"/>
        <w:rPr>
          <w:sz w:val="20"/>
          <w:szCs w:val="20"/>
        </w:rPr>
      </w:pP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ind w:left="0" w:firstLine="0"/>
        <w:jc w:val="both"/>
        <w:rPr>
          <w:color w:val="000000"/>
          <w:sz w:val="20"/>
          <w:szCs w:val="20"/>
        </w:rPr>
      </w:pPr>
      <w:r w:rsidDel="00000000" w:rsidR="00000000" w:rsidRPr="00000000">
        <w:rPr>
          <w:color w:val="000000"/>
          <w:sz w:val="20"/>
          <w:szCs w:val="20"/>
          <w:rtl w:val="0"/>
        </w:rPr>
        <w:t xml:space="preserve">El procedimiento de análisis de riesgos se puede desarrollar en cualquier tipo de organización que desarrolle sus funciones apoyado en sistemas de información y comunicaciones, independiente del sector bien sea público o privado, y se recomienda realizarlo con mayor razón cuando se manejan datos confidenciales.</w:t>
      </w:r>
    </w:p>
    <w:p w:rsidR="00000000" w:rsidDel="00000000" w:rsidP="00000000" w:rsidRDefault="00000000" w:rsidRPr="00000000" w14:paraId="000001B7">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p w:rsidR="00000000" w:rsidDel="00000000" w:rsidP="00000000" w:rsidRDefault="00000000" w:rsidRPr="00000000" w14:paraId="000001B8">
      <w:pPr>
        <w:jc w:val="both"/>
        <w:rPr>
          <w:sz w:val="20"/>
          <w:szCs w:val="20"/>
        </w:rPr>
      </w:pPr>
      <w:commentRangeStart w:id="24"/>
      <w:r w:rsidDel="00000000" w:rsidR="00000000" w:rsidRPr="00000000">
        <w:rPr>
          <w:sz w:val="20"/>
          <w:szCs w:val="20"/>
          <w:rtl w:val="0"/>
        </w:rPr>
        <w:t xml:space="preserve">Los pasos g</w:t>
      </w:r>
      <w:commentRangeEnd w:id="24"/>
      <w:r w:rsidDel="00000000" w:rsidR="00000000" w:rsidRPr="00000000">
        <w:commentReference w:id="24"/>
      </w:r>
      <w:r w:rsidDel="00000000" w:rsidR="00000000" w:rsidRPr="00000000">
        <w:rPr>
          <w:sz w:val="20"/>
          <w:szCs w:val="20"/>
          <w:rtl w:val="0"/>
        </w:rPr>
        <w:t xml:space="preserve">enerales para desarrollar un análisis de riesgos, relacionados con la seguridad informática, son los siguiente</w:t>
      </w:r>
      <w:commentRangeStart w:id="25"/>
      <w:r w:rsidDel="00000000" w:rsidR="00000000" w:rsidRPr="00000000">
        <w:rPr>
          <w:sz w:val="20"/>
          <w:szCs w:val="20"/>
          <w:rtl w:val="0"/>
        </w:rPr>
        <w:t xml:space="preserve">s:</w:t>
      </w:r>
    </w:p>
    <w:p w:rsidR="00000000" w:rsidDel="00000000" w:rsidP="00000000" w:rsidRDefault="00000000" w:rsidRPr="00000000" w14:paraId="000001B9">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139700</wp:posOffset>
                </wp:positionV>
                <wp:extent cx="6181725" cy="833937"/>
                <wp:effectExtent b="0" l="0" r="0" t="0"/>
                <wp:wrapNone/>
                <wp:docPr id="6" name=""/>
                <a:graphic>
                  <a:graphicData uri="http://schemas.microsoft.com/office/word/2010/wordprocessingGroup">
                    <wpg:wgp>
                      <wpg:cNvGrpSpPr/>
                      <wpg:grpSpPr>
                        <a:xfrm>
                          <a:off x="2255125" y="3363025"/>
                          <a:ext cx="6181725" cy="833937"/>
                          <a:chOff x="2255125" y="3363025"/>
                          <a:chExt cx="6181750" cy="833950"/>
                        </a:xfrm>
                      </wpg:grpSpPr>
                      <wpg:grpSp>
                        <wpg:cNvGrpSpPr/>
                        <wpg:grpSpPr>
                          <a:xfrm>
                            <a:off x="2255138" y="3363032"/>
                            <a:ext cx="6181725" cy="833937"/>
                            <a:chOff x="2255125" y="3363025"/>
                            <a:chExt cx="6181750" cy="833950"/>
                          </a:xfrm>
                        </wpg:grpSpPr>
                        <wps:wsp>
                          <wps:cNvSpPr/>
                          <wps:cNvPr id="3" name="Shape 3"/>
                          <wps:spPr>
                            <a:xfrm>
                              <a:off x="2255125" y="3363025"/>
                              <a:ext cx="6181750" cy="833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363032"/>
                              <a:ext cx="6181725" cy="833937"/>
                              <a:chOff x="2255125" y="3363025"/>
                              <a:chExt cx="6181750" cy="833950"/>
                            </a:xfrm>
                          </wpg:grpSpPr>
                          <wps:wsp>
                            <wps:cNvSpPr/>
                            <wps:cNvPr id="95" name="Shape 95"/>
                            <wps:spPr>
                              <a:xfrm>
                                <a:off x="2255125" y="3363025"/>
                                <a:ext cx="6181750" cy="833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363032"/>
                                <a:ext cx="6181725" cy="833937"/>
                                <a:chOff x="2255138" y="3363032"/>
                                <a:chExt cx="6181725" cy="833937"/>
                              </a:xfrm>
                            </wpg:grpSpPr>
                            <wps:wsp>
                              <wps:cNvSpPr/>
                              <wps:cNvPr id="97" name="Shape 97"/>
                              <wps:spPr>
                                <a:xfrm>
                                  <a:off x="2255138" y="3363032"/>
                                  <a:ext cx="6181725" cy="833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363032"/>
                                  <a:ext cx="6181725" cy="833937"/>
                                  <a:chOff x="2255125" y="3363025"/>
                                  <a:chExt cx="6181750" cy="833950"/>
                                </a:xfrm>
                              </wpg:grpSpPr>
                              <wps:wsp>
                                <wps:cNvSpPr/>
                                <wps:cNvPr id="99" name="Shape 99"/>
                                <wps:spPr>
                                  <a:xfrm>
                                    <a:off x="2255125" y="3363025"/>
                                    <a:ext cx="6181750" cy="833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363032"/>
                                    <a:ext cx="6181725" cy="833937"/>
                                    <a:chOff x="2255138" y="3363032"/>
                                    <a:chExt cx="6181725" cy="833937"/>
                                  </a:xfrm>
                                </wpg:grpSpPr>
                                <wps:wsp>
                                  <wps:cNvSpPr/>
                                  <wps:cNvPr id="101" name="Shape 101"/>
                                  <wps:spPr>
                                    <a:xfrm>
                                      <a:off x="2255138" y="3363032"/>
                                      <a:ext cx="6181725" cy="833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363032"/>
                                      <a:ext cx="6181725" cy="833937"/>
                                      <a:chOff x="893557" y="3191367"/>
                                      <a:chExt cx="8875041" cy="1177276"/>
                                    </a:xfrm>
                                  </wpg:grpSpPr>
                                  <wps:wsp>
                                    <wps:cNvSpPr/>
                                    <wps:cNvPr id="103" name="Shape 103"/>
                                    <wps:spPr>
                                      <a:xfrm>
                                        <a:off x="893557" y="3191367"/>
                                        <a:ext cx="8875025" cy="117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893557" y="3191367"/>
                                        <a:ext cx="8875041" cy="1177276"/>
                                        <a:chOff x="893557" y="3191367"/>
                                        <a:chExt cx="8875041" cy="1177276"/>
                                      </a:xfrm>
                                    </wpg:grpSpPr>
                                    <wps:wsp>
                                      <wps:cNvSpPr/>
                                      <wps:cNvPr id="105" name="Shape 105"/>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893557" y="3191367"/>
                                          <a:ext cx="8875041" cy="1177276"/>
                                          <a:chOff x="893557" y="3198975"/>
                                          <a:chExt cx="8875041" cy="1162058"/>
                                        </a:xfrm>
                                      </wpg:grpSpPr>
                                      <wps:wsp>
                                        <wps:cNvSpPr/>
                                        <wps:cNvPr id="107" name="Shape 107"/>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893557" y="3198975"/>
                                            <a:ext cx="8875041" cy="1162058"/>
                                            <a:chOff x="853743" y="3208500"/>
                                            <a:chExt cx="8954400" cy="1143008"/>
                                          </a:xfrm>
                                        </wpg:grpSpPr>
                                        <wps:wsp>
                                          <wps:cNvSpPr/>
                                          <wps:cNvPr id="109" name="Shape 109"/>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853743" y="3208508"/>
                                              <a:ext cx="89544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30"/>
                                                    <w:vertAlign w:val="baseline"/>
                                                  </w:rPr>
                                                  <w:t xml:space="preserve">CF02_3_Video_Magerit_Procedimiento_de_analisis_de_riesgos_Pasos</w:t>
                                                </w:r>
                                              </w:p>
                                            </w:txbxContent>
                                          </wps:txbx>
                                          <wps:bodyPr anchorCtr="0" anchor="ctr" bIns="45700" lIns="91425" spcFirstLastPara="1" rIns="91425" wrap="square" tIns="45700">
                                            <a:noAutofit/>
                                          </wps:bodyPr>
                                        </wps:wsp>
                                      </wpg:grpSp>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139700</wp:posOffset>
                </wp:positionV>
                <wp:extent cx="6181725" cy="833937"/>
                <wp:effectExtent b="0" l="0" r="0" t="0"/>
                <wp:wrapNone/>
                <wp:docPr id="6" name="image22.png"/>
                <a:graphic>
                  <a:graphicData uri="http://schemas.openxmlformats.org/drawingml/2006/picture">
                    <pic:pic>
                      <pic:nvPicPr>
                        <pic:cNvPr id="0" name="image22.png"/>
                        <pic:cNvPicPr preferRelativeResize="0"/>
                      </pic:nvPicPr>
                      <pic:blipFill>
                        <a:blip r:embed="rId35"/>
                        <a:srcRect/>
                        <a:stretch>
                          <a:fillRect/>
                        </a:stretch>
                      </pic:blipFill>
                      <pic:spPr>
                        <a:xfrm>
                          <a:off x="0" y="0"/>
                          <a:ext cx="6181725" cy="833937"/>
                        </a:xfrm>
                        <a:prstGeom prst="rect"/>
                        <a:ln/>
                      </pic:spPr>
                    </pic:pic>
                  </a:graphicData>
                </a:graphic>
              </wp:anchor>
            </w:drawing>
          </mc:Fallback>
        </mc:AlternateContent>
      </w:r>
    </w:p>
    <w:p w:rsidR="00000000" w:rsidDel="00000000" w:rsidP="00000000" w:rsidRDefault="00000000" w:rsidRPr="00000000" w14:paraId="000001BA">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ind w:left="360" w:firstLine="0"/>
        <w:rPr>
          <w:sz w:val="20"/>
          <w:szCs w:val="20"/>
        </w:rPr>
      </w:pP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1C2">
      <w:pPr>
        <w:numPr>
          <w:ilvl w:val="1"/>
          <w:numId w:val="10"/>
        </w:numPr>
        <w:pBdr>
          <w:top w:space="0" w:sz="0" w:val="nil"/>
          <w:left w:space="0" w:sz="0" w:val="nil"/>
          <w:bottom w:space="0" w:sz="0" w:val="nil"/>
          <w:right w:space="0" w:sz="0" w:val="nil"/>
          <w:between w:space="0" w:sz="0" w:val="nil"/>
        </w:pBdr>
        <w:ind w:left="792" w:hanging="432"/>
        <w:rPr>
          <w:color w:val="000000"/>
          <w:sz w:val="20"/>
          <w:szCs w:val="20"/>
        </w:rPr>
      </w:pPr>
      <w:r w:rsidDel="00000000" w:rsidR="00000000" w:rsidRPr="00000000">
        <w:rPr>
          <w:b w:val="1"/>
          <w:color w:val="000000"/>
          <w:sz w:val="20"/>
          <w:szCs w:val="20"/>
          <w:rtl w:val="0"/>
        </w:rPr>
        <w:t xml:space="preserve">Identificación de activos</w:t>
      </w:r>
    </w:p>
    <w:p w:rsidR="00000000" w:rsidDel="00000000" w:rsidP="00000000" w:rsidRDefault="00000000" w:rsidRPr="00000000" w14:paraId="000001C3">
      <w:pPr>
        <w:pBdr>
          <w:top w:space="0" w:sz="0" w:val="nil"/>
          <w:left w:space="0" w:sz="0" w:val="nil"/>
          <w:bottom w:space="0" w:sz="0" w:val="nil"/>
          <w:right w:space="0" w:sz="0" w:val="nil"/>
          <w:between w:space="0" w:sz="0" w:val="nil"/>
        </w:pBdr>
        <w:ind w:left="792" w:firstLine="0"/>
        <w:rPr>
          <w:b w:val="1"/>
          <w:sz w:val="20"/>
          <w:szCs w:val="20"/>
        </w:rPr>
      </w:pPr>
      <w:r w:rsidDel="00000000" w:rsidR="00000000" w:rsidRPr="00000000">
        <w:rPr>
          <w:rtl w:val="0"/>
        </w:rPr>
      </w:r>
    </w:p>
    <w:p w:rsidR="00000000" w:rsidDel="00000000" w:rsidP="00000000" w:rsidRDefault="00000000" w:rsidRPr="00000000" w14:paraId="000001C4">
      <w:pPr>
        <w:ind w:left="360" w:firstLine="0"/>
        <w:jc w:val="both"/>
        <w:rPr>
          <w:sz w:val="20"/>
          <w:szCs w:val="20"/>
        </w:rPr>
      </w:pPr>
      <w:r w:rsidDel="00000000" w:rsidR="00000000" w:rsidRPr="00000000">
        <w:rPr>
          <w:sz w:val="20"/>
          <w:szCs w:val="20"/>
          <w:rtl w:val="0"/>
        </w:rPr>
        <w:t xml:space="preserve">Se debe tener en cuenta que se deben identificar los activos relacionados con los procesos de negocio, que se deben proteger, teniendo en cuenta los elementos de un sistema de información.</w:t>
      </w:r>
    </w:p>
    <w:p w:rsidR="00000000" w:rsidDel="00000000" w:rsidP="00000000" w:rsidRDefault="00000000" w:rsidRPr="00000000" w14:paraId="000001C5">
      <w:pPr>
        <w:ind w:left="360" w:firstLine="0"/>
        <w:jc w:val="both"/>
        <w:rPr>
          <w:sz w:val="20"/>
          <w:szCs w:val="20"/>
        </w:rPr>
      </w:pPr>
      <w:r w:rsidDel="00000000" w:rsidR="00000000" w:rsidRPr="00000000">
        <w:rPr>
          <w:rtl w:val="0"/>
        </w:rPr>
      </w:r>
    </w:p>
    <w:p w:rsidR="00000000" w:rsidDel="00000000" w:rsidP="00000000" w:rsidRDefault="00000000" w:rsidRPr="00000000" w14:paraId="000001C6">
      <w:pPr>
        <w:ind w:left="360" w:firstLine="0"/>
        <w:jc w:val="both"/>
        <w:rPr>
          <w:sz w:val="20"/>
          <w:szCs w:val="20"/>
        </w:rPr>
      </w:pPr>
      <w:commentRangeStart w:id="26"/>
      <w:r w:rsidDel="00000000" w:rsidR="00000000" w:rsidRPr="00000000">
        <w:rPr>
          <w:sz w:val="20"/>
          <w:szCs w:val="20"/>
          <w:rtl w:val="0"/>
        </w:rPr>
        <w:t xml:space="preserve">La identi</w:t>
      </w:r>
      <w:commentRangeEnd w:id="26"/>
      <w:r w:rsidDel="00000000" w:rsidR="00000000" w:rsidRPr="00000000">
        <w:commentReference w:id="26"/>
      </w:r>
      <w:r w:rsidDel="00000000" w:rsidR="00000000" w:rsidRPr="00000000">
        <w:rPr>
          <w:sz w:val="20"/>
          <w:szCs w:val="20"/>
          <w:rtl w:val="0"/>
        </w:rPr>
        <w:t xml:space="preserve">ficación permite clasificar los activos a los que se les debe brindar mayor protección, así:</w:t>
      </w:r>
    </w:p>
    <w:p w:rsidR="00000000" w:rsidDel="00000000" w:rsidP="00000000" w:rsidRDefault="00000000" w:rsidRPr="00000000" w14:paraId="000001C7">
      <w:pPr>
        <w:spacing w:line="240" w:lineRule="auto"/>
        <w:rPr>
          <w:b w:val="1"/>
        </w:rPr>
      </w:pPr>
      <w:r w:rsidDel="00000000" w:rsidR="00000000" w:rsidRPr="00000000">
        <w:rPr>
          <w:b w:val="1"/>
          <w:rtl w:val="0"/>
        </w:rPr>
        <w:t xml:space="preserve">      </w:t>
      </w:r>
    </w:p>
    <w:p w:rsidR="00000000" w:rsidDel="00000000" w:rsidP="00000000" w:rsidRDefault="00000000" w:rsidRPr="00000000" w14:paraId="000001C8">
      <w:pPr>
        <w:spacing w:line="240" w:lineRule="auto"/>
        <w:rPr>
          <w:b w:val="1"/>
        </w:rPr>
      </w:pPr>
      <w:r w:rsidDel="00000000" w:rsidR="00000000" w:rsidRPr="00000000">
        <w:rPr>
          <w:b w:val="1"/>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0</wp:posOffset>
                </wp:positionV>
                <wp:extent cx="6181725" cy="833937"/>
                <wp:effectExtent b="0" l="0" r="0" t="0"/>
                <wp:wrapNone/>
                <wp:docPr id="2" name=""/>
                <a:graphic>
                  <a:graphicData uri="http://schemas.microsoft.com/office/word/2010/wordprocessingGroup">
                    <wpg:wgp>
                      <wpg:cNvGrpSpPr/>
                      <wpg:grpSpPr>
                        <a:xfrm>
                          <a:off x="2255125" y="3363025"/>
                          <a:ext cx="6181725" cy="833937"/>
                          <a:chOff x="2255125" y="3363025"/>
                          <a:chExt cx="6181750" cy="833950"/>
                        </a:xfrm>
                      </wpg:grpSpPr>
                      <wpg:grpSp>
                        <wpg:cNvGrpSpPr/>
                        <wpg:grpSpPr>
                          <a:xfrm>
                            <a:off x="2255138" y="3363032"/>
                            <a:ext cx="6181725" cy="833937"/>
                            <a:chOff x="2255125" y="3363025"/>
                            <a:chExt cx="6181750" cy="833950"/>
                          </a:xfrm>
                        </wpg:grpSpPr>
                        <wps:wsp>
                          <wps:cNvSpPr/>
                          <wps:cNvPr id="3" name="Shape 3"/>
                          <wps:spPr>
                            <a:xfrm>
                              <a:off x="2255125" y="3363025"/>
                              <a:ext cx="6181750" cy="833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363032"/>
                              <a:ext cx="6181725" cy="833937"/>
                              <a:chOff x="2255125" y="3363025"/>
                              <a:chExt cx="6181750" cy="833950"/>
                            </a:xfrm>
                          </wpg:grpSpPr>
                          <wps:wsp>
                            <wps:cNvSpPr/>
                            <wps:cNvPr id="23" name="Shape 23"/>
                            <wps:spPr>
                              <a:xfrm>
                                <a:off x="2255125" y="3363025"/>
                                <a:ext cx="6181750" cy="833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363032"/>
                                <a:ext cx="6181725" cy="833937"/>
                                <a:chOff x="2255138" y="3363032"/>
                                <a:chExt cx="6181725" cy="833937"/>
                              </a:xfrm>
                            </wpg:grpSpPr>
                            <wps:wsp>
                              <wps:cNvSpPr/>
                              <wps:cNvPr id="25" name="Shape 25"/>
                              <wps:spPr>
                                <a:xfrm>
                                  <a:off x="2255138" y="3363032"/>
                                  <a:ext cx="6181725" cy="833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363032"/>
                                  <a:ext cx="6181725" cy="833937"/>
                                  <a:chOff x="2255125" y="3363025"/>
                                  <a:chExt cx="6181750" cy="833950"/>
                                </a:xfrm>
                              </wpg:grpSpPr>
                              <wps:wsp>
                                <wps:cNvSpPr/>
                                <wps:cNvPr id="27" name="Shape 27"/>
                                <wps:spPr>
                                  <a:xfrm>
                                    <a:off x="2255125" y="3363025"/>
                                    <a:ext cx="6181750" cy="833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363032"/>
                                    <a:ext cx="6181725" cy="833937"/>
                                    <a:chOff x="2255138" y="3363032"/>
                                    <a:chExt cx="6181725" cy="833937"/>
                                  </a:xfrm>
                                </wpg:grpSpPr>
                                <wps:wsp>
                                  <wps:cNvSpPr/>
                                  <wps:cNvPr id="29" name="Shape 29"/>
                                  <wps:spPr>
                                    <a:xfrm>
                                      <a:off x="2255138" y="3363032"/>
                                      <a:ext cx="6181725" cy="833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363032"/>
                                      <a:ext cx="6181725" cy="833937"/>
                                      <a:chOff x="893557" y="3191367"/>
                                      <a:chExt cx="8875041" cy="1177276"/>
                                    </a:xfrm>
                                  </wpg:grpSpPr>
                                  <wps:wsp>
                                    <wps:cNvSpPr/>
                                    <wps:cNvPr id="31" name="Shape 31"/>
                                    <wps:spPr>
                                      <a:xfrm>
                                        <a:off x="893557" y="3191367"/>
                                        <a:ext cx="8875025" cy="117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893557" y="3191367"/>
                                        <a:ext cx="8875041" cy="1177276"/>
                                        <a:chOff x="893557" y="3191367"/>
                                        <a:chExt cx="8875041" cy="1177276"/>
                                      </a:xfrm>
                                    </wpg:grpSpPr>
                                    <wps:wsp>
                                      <wps:cNvSpPr/>
                                      <wps:cNvPr id="33" name="Shape 33"/>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893557" y="3191367"/>
                                          <a:ext cx="8875041" cy="1177276"/>
                                          <a:chOff x="893557" y="3198975"/>
                                          <a:chExt cx="8875041" cy="1162058"/>
                                        </a:xfrm>
                                      </wpg:grpSpPr>
                                      <wps:wsp>
                                        <wps:cNvSpPr/>
                                        <wps:cNvPr id="35" name="Shape 35"/>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893557" y="3198975"/>
                                            <a:ext cx="8875041" cy="1162058"/>
                                            <a:chOff x="853743" y="3208500"/>
                                            <a:chExt cx="8954400" cy="1143008"/>
                                          </a:xfrm>
                                        </wpg:grpSpPr>
                                        <wps:wsp>
                                          <wps:cNvSpPr/>
                                          <wps:cNvPr id="37" name="Shape 37"/>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853743" y="3208508"/>
                                              <a:ext cx="89544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30"/>
                                                    <w:vertAlign w:val="baseline"/>
                                                  </w:rPr>
                                                  <w:t xml:space="preserve">CF02_3_1_Infografia_estatica_Identificacion_de_Activos</w:t>
                                                </w:r>
                                              </w:p>
                                            </w:txbxContent>
                                          </wps:txbx>
                                          <wps:bodyPr anchorCtr="0" anchor="ctr" bIns="45700" lIns="91425" spcFirstLastPara="1" rIns="91425" wrap="square" tIns="45700">
                                            <a:noAutofit/>
                                          </wps:bodyPr>
                                        </wps:wsp>
                                      </wpg:grpSp>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0</wp:posOffset>
                </wp:positionV>
                <wp:extent cx="6181725" cy="833937"/>
                <wp:effectExtent b="0" l="0" r="0" t="0"/>
                <wp:wrapNone/>
                <wp:docPr id="2" name="image15.png"/>
                <a:graphic>
                  <a:graphicData uri="http://schemas.openxmlformats.org/drawingml/2006/picture">
                    <pic:pic>
                      <pic:nvPicPr>
                        <pic:cNvPr id="0" name="image15.png"/>
                        <pic:cNvPicPr preferRelativeResize="0"/>
                      </pic:nvPicPr>
                      <pic:blipFill>
                        <a:blip r:embed="rId36"/>
                        <a:srcRect/>
                        <a:stretch>
                          <a:fillRect/>
                        </a:stretch>
                      </pic:blipFill>
                      <pic:spPr>
                        <a:xfrm>
                          <a:off x="0" y="0"/>
                          <a:ext cx="6181725" cy="833937"/>
                        </a:xfrm>
                        <a:prstGeom prst="rect"/>
                        <a:ln/>
                      </pic:spPr>
                    </pic:pic>
                  </a:graphicData>
                </a:graphic>
              </wp:anchor>
            </w:drawing>
          </mc:Fallback>
        </mc:AlternateContent>
      </w:r>
    </w:p>
    <w:p w:rsidR="00000000" w:rsidDel="00000000" w:rsidP="00000000" w:rsidRDefault="00000000" w:rsidRPr="00000000" w14:paraId="000001C9">
      <w:pPr>
        <w:spacing w:line="240" w:lineRule="auto"/>
        <w:rPr>
          <w:b w:val="1"/>
        </w:rPr>
      </w:pPr>
      <w:r w:rsidDel="00000000" w:rsidR="00000000" w:rsidRPr="00000000">
        <w:rPr>
          <w:b w:val="1"/>
          <w:rtl w:val="0"/>
        </w:rPr>
        <w:tab/>
      </w:r>
    </w:p>
    <w:p w:rsidR="00000000" w:rsidDel="00000000" w:rsidP="00000000" w:rsidRDefault="00000000" w:rsidRPr="00000000" w14:paraId="000001CA">
      <w:pPr>
        <w:ind w:left="360" w:firstLine="0"/>
        <w:jc w:val="both"/>
        <w:rPr>
          <w:sz w:val="20"/>
          <w:szCs w:val="20"/>
        </w:rPr>
      </w:pPr>
      <w:r w:rsidDel="00000000" w:rsidR="00000000" w:rsidRPr="00000000">
        <w:rPr>
          <w:rtl w:val="0"/>
        </w:rPr>
      </w:r>
    </w:p>
    <w:p w:rsidR="00000000" w:rsidDel="00000000" w:rsidP="00000000" w:rsidRDefault="00000000" w:rsidRPr="00000000" w14:paraId="000001CB">
      <w:pPr>
        <w:ind w:left="360" w:firstLine="0"/>
        <w:jc w:val="both"/>
        <w:rPr>
          <w:sz w:val="20"/>
          <w:szCs w:val="20"/>
        </w:rPr>
      </w:pPr>
      <w:r w:rsidDel="00000000" w:rsidR="00000000" w:rsidRPr="00000000">
        <w:rPr>
          <w:rtl w:val="0"/>
        </w:rPr>
      </w:r>
    </w:p>
    <w:p w:rsidR="00000000" w:rsidDel="00000000" w:rsidP="00000000" w:rsidRDefault="00000000" w:rsidRPr="00000000" w14:paraId="000001CC">
      <w:pPr>
        <w:ind w:left="360" w:firstLine="0"/>
        <w:jc w:val="both"/>
        <w:rPr>
          <w:sz w:val="20"/>
          <w:szCs w:val="20"/>
        </w:rPr>
      </w:pPr>
      <w:r w:rsidDel="00000000" w:rsidR="00000000" w:rsidRPr="00000000">
        <w:rPr>
          <w:rtl w:val="0"/>
        </w:rPr>
      </w:r>
    </w:p>
    <w:p w:rsidR="00000000" w:rsidDel="00000000" w:rsidP="00000000" w:rsidRDefault="00000000" w:rsidRPr="00000000" w14:paraId="000001CD">
      <w:pPr>
        <w:ind w:left="360" w:firstLine="0"/>
        <w:jc w:val="both"/>
        <w:rPr>
          <w:sz w:val="20"/>
          <w:szCs w:val="20"/>
        </w:rPr>
      </w:pPr>
      <w:r w:rsidDel="00000000" w:rsidR="00000000" w:rsidRPr="00000000">
        <w:rPr>
          <w:rtl w:val="0"/>
        </w:rPr>
      </w:r>
    </w:p>
    <w:p w:rsidR="00000000" w:rsidDel="00000000" w:rsidP="00000000" w:rsidRDefault="00000000" w:rsidRPr="00000000" w14:paraId="000001CE">
      <w:pPr>
        <w:ind w:left="360" w:firstLine="0"/>
        <w:jc w:val="both"/>
        <w:rPr>
          <w:sz w:val="20"/>
          <w:szCs w:val="20"/>
        </w:rPr>
      </w:pPr>
      <w:r w:rsidDel="00000000" w:rsidR="00000000" w:rsidRPr="00000000">
        <w:rPr>
          <w:rtl w:val="0"/>
        </w:rPr>
      </w:r>
    </w:p>
    <w:p w:rsidR="00000000" w:rsidDel="00000000" w:rsidP="00000000" w:rsidRDefault="00000000" w:rsidRPr="00000000" w14:paraId="000001CF">
      <w:pPr>
        <w:ind w:left="360" w:firstLine="0"/>
        <w:jc w:val="both"/>
        <w:rPr>
          <w:sz w:val="20"/>
          <w:szCs w:val="20"/>
        </w:rPr>
      </w:pPr>
      <w:r w:rsidDel="00000000" w:rsidR="00000000" w:rsidRPr="00000000">
        <w:rPr>
          <w:sz w:val="20"/>
          <w:szCs w:val="20"/>
          <w:rtl w:val="0"/>
        </w:rPr>
        <w:t xml:space="preserve">Se establecen las escalas de medición cualitativa y cuantitativa a continuación se exponen:</w:t>
      </w:r>
    </w:p>
    <w:p w:rsidR="00000000" w:rsidDel="00000000" w:rsidP="00000000" w:rsidRDefault="00000000" w:rsidRPr="00000000" w14:paraId="000001D0">
      <w:pPr>
        <w:ind w:left="360" w:firstLine="0"/>
        <w:jc w:val="both"/>
        <w:rPr>
          <w:sz w:val="20"/>
          <w:szCs w:val="20"/>
        </w:rPr>
      </w:pPr>
      <w:r w:rsidDel="00000000" w:rsidR="00000000" w:rsidRPr="00000000">
        <w:rPr>
          <w:rtl w:val="0"/>
        </w:rPr>
      </w:r>
    </w:p>
    <w:tbl>
      <w:tblPr>
        <w:tblStyle w:val="Table8"/>
        <w:tblW w:w="960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00"/>
        <w:gridCol w:w="6700"/>
        <w:tblGridChange w:id="0">
          <w:tblGrid>
            <w:gridCol w:w="2900"/>
            <w:gridCol w:w="670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1">
            <w:pPr>
              <w:jc w:val="both"/>
              <w:rPr>
                <w:sz w:val="20"/>
                <w:szCs w:val="20"/>
              </w:rPr>
            </w:pPr>
            <w:r w:rsidDel="00000000" w:rsidR="00000000" w:rsidRPr="00000000">
              <w:rPr>
                <w:sz w:val="20"/>
                <w:szCs w:val="20"/>
              </w:rPr>
              <w:drawing>
                <wp:inline distB="114300" distT="114300" distL="114300" distR="114300">
                  <wp:extent cx="1704975" cy="720530"/>
                  <wp:effectExtent b="0" l="0" r="0" t="0"/>
                  <wp:docPr id="11"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1704975" cy="72053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widowControl w:val="0"/>
              <w:pBdr>
                <w:top w:space="0" w:sz="0" w:val="nil"/>
                <w:left w:space="0" w:sz="0" w:val="nil"/>
                <w:bottom w:space="0" w:sz="0" w:val="nil"/>
                <w:right w:space="0" w:sz="0" w:val="nil"/>
                <w:between w:space="0" w:sz="0" w:val="nil"/>
              </w:pBdr>
              <w:rPr>
                <w:color w:val="6d9eeb"/>
                <w:sz w:val="12"/>
                <w:szCs w:val="12"/>
              </w:rPr>
            </w:pPr>
            <w:r w:rsidDel="00000000" w:rsidR="00000000" w:rsidRPr="00000000">
              <w:rPr>
                <w:sz w:val="20"/>
                <w:szCs w:val="20"/>
                <w:rtl w:val="0"/>
              </w:rPr>
              <w:t xml:space="preserve">Referencia de imagen:</w:t>
            </w:r>
            <w:r w:rsidDel="00000000" w:rsidR="00000000" w:rsidRPr="00000000">
              <w:rPr>
                <w:rtl w:val="0"/>
              </w:rPr>
            </w:r>
          </w:p>
          <w:p w:rsidR="00000000" w:rsidDel="00000000" w:rsidP="00000000" w:rsidRDefault="00000000" w:rsidRPr="00000000" w14:paraId="000001D3">
            <w:pPr>
              <w:widowControl w:val="0"/>
              <w:pBdr>
                <w:top w:space="0" w:sz="0" w:val="nil"/>
                <w:left w:space="0" w:sz="0" w:val="nil"/>
                <w:bottom w:space="0" w:sz="0" w:val="nil"/>
                <w:right w:space="0" w:sz="0" w:val="nil"/>
                <w:between w:space="0" w:sz="0" w:val="nil"/>
              </w:pBdr>
              <w:rPr>
                <w:color w:val="6d9eeb"/>
                <w:sz w:val="12"/>
                <w:szCs w:val="12"/>
              </w:rPr>
            </w:pPr>
            <w:r w:rsidDel="00000000" w:rsidR="00000000" w:rsidRPr="00000000">
              <w:rPr>
                <w:color w:val="6d9eeb"/>
                <w:sz w:val="12"/>
                <w:szCs w:val="12"/>
                <w:rtl w:val="0"/>
              </w:rPr>
              <w:t xml:space="preserve">https://as2.ftcdn.net/v2/jpg/02/96/78/05/1000_F_296780547_0Fch6U9VMqj8XrpDTEJV8IpmTJ1Drdhh.jpg</w:t>
            </w:r>
          </w:p>
        </w:tc>
        <w:tc>
          <w:tcPr>
            <w:shd w:fill="auto" w:val="clear"/>
            <w:tcMar>
              <w:top w:w="100.0" w:type="dxa"/>
              <w:left w:w="100.0" w:type="dxa"/>
              <w:bottom w:w="100.0" w:type="dxa"/>
              <w:right w:w="100.0" w:type="dxa"/>
            </w:tcMar>
          </w:tcPr>
          <w:p w:rsidR="00000000" w:rsidDel="00000000" w:rsidP="00000000" w:rsidRDefault="00000000" w:rsidRPr="00000000" w14:paraId="000001D4">
            <w:pPr>
              <w:jc w:val="both"/>
              <w:rPr>
                <w:b w:val="0"/>
                <w:sz w:val="20"/>
                <w:szCs w:val="20"/>
              </w:rPr>
            </w:pPr>
            <w:r w:rsidDel="00000000" w:rsidR="00000000" w:rsidRPr="00000000">
              <w:rPr>
                <w:b w:val="0"/>
                <w:sz w:val="20"/>
                <w:szCs w:val="20"/>
                <w:rtl w:val="0"/>
              </w:rPr>
              <w:t xml:space="preserve">Valoración cualitativa: </w:t>
            </w:r>
            <w:r w:rsidDel="00000000" w:rsidR="00000000" w:rsidRPr="00000000">
              <w:rPr>
                <w:b w:val="0"/>
                <w:color w:val="111111"/>
                <w:sz w:val="20"/>
                <w:szCs w:val="20"/>
                <w:highlight w:val="white"/>
                <w:rtl w:val="0"/>
              </w:rPr>
              <w:t xml:space="preserve">es un proceso que permite analizar las características y problemas del fenómeno a evaluar </w:t>
            </w:r>
            <w:r w:rsidDel="00000000" w:rsidR="00000000" w:rsidRPr="00000000">
              <w:rPr>
                <w:b w:val="0"/>
                <w:sz w:val="20"/>
                <w:szCs w:val="20"/>
                <w:rtl w:val="0"/>
              </w:rPr>
              <w:t xml:space="preserve">permitiendo identificar rápidamente el peso de cada activo en comparación a los demás.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5">
            <w:pPr>
              <w:jc w:val="both"/>
              <w:rPr>
                <w:sz w:val="20"/>
                <w:szCs w:val="20"/>
              </w:rPr>
            </w:pPr>
            <w:r w:rsidDel="00000000" w:rsidR="00000000" w:rsidRPr="00000000">
              <w:rPr>
                <w:sz w:val="20"/>
                <w:szCs w:val="20"/>
              </w:rPr>
              <w:drawing>
                <wp:inline distB="114300" distT="114300" distL="114300" distR="114300">
                  <wp:extent cx="1704975" cy="786681"/>
                  <wp:effectExtent b="0" l="0" r="0" t="0"/>
                  <wp:docPr id="12"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1704975" cy="786681"/>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1D7">
            <w:pPr>
              <w:widowControl w:val="0"/>
              <w:rPr>
                <w:color w:val="6d9eeb"/>
                <w:sz w:val="12"/>
                <w:szCs w:val="12"/>
              </w:rPr>
            </w:pPr>
            <w:r w:rsidDel="00000000" w:rsidR="00000000" w:rsidRPr="00000000">
              <w:rPr>
                <w:sz w:val="20"/>
                <w:szCs w:val="20"/>
                <w:rtl w:val="0"/>
              </w:rPr>
              <w:t xml:space="preserve">Referencia de imagen:</w:t>
            </w:r>
            <w:r w:rsidDel="00000000" w:rsidR="00000000" w:rsidRPr="00000000">
              <w:rPr>
                <w:rtl w:val="0"/>
              </w:rPr>
            </w:r>
          </w:p>
          <w:p w:rsidR="00000000" w:rsidDel="00000000" w:rsidP="00000000" w:rsidRDefault="00000000" w:rsidRPr="00000000" w14:paraId="000001D8">
            <w:pPr>
              <w:widowControl w:val="0"/>
              <w:pBdr>
                <w:top w:space="0" w:sz="0" w:val="nil"/>
                <w:left w:space="0" w:sz="0" w:val="nil"/>
                <w:bottom w:space="0" w:sz="0" w:val="nil"/>
                <w:right w:space="0" w:sz="0" w:val="nil"/>
                <w:between w:space="0" w:sz="0" w:val="nil"/>
              </w:pBdr>
              <w:rPr>
                <w:color w:val="6d9eeb"/>
                <w:sz w:val="12"/>
                <w:szCs w:val="12"/>
              </w:rPr>
            </w:pPr>
            <w:r w:rsidDel="00000000" w:rsidR="00000000" w:rsidRPr="00000000">
              <w:rPr>
                <w:color w:val="6d9eeb"/>
                <w:sz w:val="12"/>
                <w:szCs w:val="12"/>
                <w:rtl w:val="0"/>
              </w:rPr>
              <w:t xml:space="preserve">https://as2.ftcdn.net/v2/jpg/02/48/37/85/1000_F_248378578_U7zxVuYxcwzwPj5oFgTQEaaIYZM4fN40.jpg</w:t>
            </w:r>
          </w:p>
        </w:tc>
        <w:tc>
          <w:tcPr>
            <w:shd w:fill="auto" w:val="clear"/>
            <w:tcMar>
              <w:top w:w="100.0" w:type="dxa"/>
              <w:left w:w="100.0" w:type="dxa"/>
              <w:bottom w:w="100.0" w:type="dxa"/>
              <w:right w:w="100.0" w:type="dxa"/>
            </w:tcMar>
          </w:tcPr>
          <w:p w:rsidR="00000000" w:rsidDel="00000000" w:rsidP="00000000" w:rsidRDefault="00000000" w:rsidRPr="00000000" w14:paraId="000001D9">
            <w:pPr>
              <w:jc w:val="both"/>
              <w:rPr>
                <w:b w:val="0"/>
                <w:sz w:val="20"/>
                <w:szCs w:val="20"/>
              </w:rPr>
            </w:pPr>
            <w:r w:rsidDel="00000000" w:rsidR="00000000" w:rsidRPr="00000000">
              <w:rPr>
                <w:b w:val="0"/>
                <w:sz w:val="20"/>
                <w:szCs w:val="20"/>
                <w:rtl w:val="0"/>
              </w:rPr>
              <w:t xml:space="preserve">Valoración cuantitativa: estas valoraciones, se presentan en escalas numéricas absolutas las cuales son algo complejas de identificar; pero permiten establecer operaciones matemáticas para sus evaluaciones</w:t>
            </w:r>
          </w:p>
        </w:tc>
      </w:tr>
    </w:tbl>
    <w:p w:rsidR="00000000" w:rsidDel="00000000" w:rsidP="00000000" w:rsidRDefault="00000000" w:rsidRPr="00000000" w14:paraId="000001DA">
      <w:pPr>
        <w:ind w:left="360" w:firstLine="0"/>
        <w:jc w:val="both"/>
        <w:rPr>
          <w:sz w:val="20"/>
          <w:szCs w:val="20"/>
        </w:rPr>
      </w:pPr>
      <w:r w:rsidDel="00000000" w:rsidR="00000000" w:rsidRPr="00000000">
        <w:rPr>
          <w:rtl w:val="0"/>
        </w:rPr>
      </w:r>
    </w:p>
    <w:p w:rsidR="00000000" w:rsidDel="00000000" w:rsidP="00000000" w:rsidRDefault="00000000" w:rsidRPr="00000000" w14:paraId="000001DB">
      <w:pPr>
        <w:ind w:left="360" w:firstLine="0"/>
        <w:jc w:val="both"/>
        <w:rPr>
          <w:sz w:val="20"/>
          <w:szCs w:val="20"/>
        </w:rPr>
      </w:pPr>
      <w:r w:rsidDel="00000000" w:rsidR="00000000" w:rsidRPr="00000000">
        <w:rPr>
          <w:rtl w:val="0"/>
        </w:rPr>
      </w:r>
    </w:p>
    <w:p w:rsidR="00000000" w:rsidDel="00000000" w:rsidP="00000000" w:rsidRDefault="00000000" w:rsidRPr="00000000" w14:paraId="000001DC">
      <w:pPr>
        <w:ind w:left="360" w:firstLine="0"/>
        <w:jc w:val="both"/>
        <w:rPr>
          <w:sz w:val="20"/>
          <w:szCs w:val="20"/>
        </w:rPr>
      </w:pPr>
      <w:r w:rsidDel="00000000" w:rsidR="00000000" w:rsidRPr="00000000">
        <w:rPr>
          <w:rtl w:val="0"/>
        </w:rPr>
      </w:r>
    </w:p>
    <w:p w:rsidR="00000000" w:rsidDel="00000000" w:rsidP="00000000" w:rsidRDefault="00000000" w:rsidRPr="00000000" w14:paraId="000001DD">
      <w:pPr>
        <w:ind w:left="360" w:firstLine="0"/>
        <w:rPr>
          <w:sz w:val="20"/>
          <w:szCs w:val="20"/>
        </w:rPr>
      </w:pPr>
      <w:r w:rsidDel="00000000" w:rsidR="00000000" w:rsidRPr="00000000">
        <w:rPr>
          <w:rtl w:val="0"/>
        </w:rPr>
      </w:r>
    </w:p>
    <w:p w:rsidR="00000000" w:rsidDel="00000000" w:rsidP="00000000" w:rsidRDefault="00000000" w:rsidRPr="00000000" w14:paraId="000001DE">
      <w:pPr>
        <w:ind w:left="0" w:firstLine="0"/>
        <w:jc w:val="both"/>
        <w:rPr>
          <w:sz w:val="20"/>
          <w:szCs w:val="20"/>
        </w:rPr>
      </w:pPr>
      <w:r w:rsidDel="00000000" w:rsidR="00000000" w:rsidRPr="00000000">
        <w:rPr>
          <w:sz w:val="20"/>
          <w:szCs w:val="20"/>
          <w:rtl w:val="0"/>
        </w:rPr>
        <w:t xml:space="preserve">Un último elemento a tener presente en la caracterización de los activos es valor de la interrupción del servicio, ya que esta valoración se diferencia de las anteriores porque afecta directamente la disponibilidad, y se requiere determinar el costo de tener por fuera de servicio por un determinado tiempo, esta valoración se debe establecer en una línea de tiempo que permita identificar claramente las consecuencias de no contar con un sistema de información disponible y su impacto para la organización, por lo general se presentan en gráficos como el que se presenta en la figura No. 20 a continuación:</w:t>
      </w:r>
    </w:p>
    <w:p w:rsidR="00000000" w:rsidDel="00000000" w:rsidP="00000000" w:rsidRDefault="00000000" w:rsidRPr="00000000" w14:paraId="000001DF">
      <w:pPr>
        <w:ind w:left="360" w:firstLine="0"/>
        <w:jc w:val="both"/>
        <w:rPr>
          <w:sz w:val="20"/>
          <w:szCs w:val="20"/>
        </w:rPr>
      </w:pPr>
      <w:r w:rsidDel="00000000" w:rsidR="00000000" w:rsidRPr="00000000">
        <w:rPr>
          <w:rtl w:val="0"/>
        </w:rPr>
      </w:r>
    </w:p>
    <w:p w:rsidR="00000000" w:rsidDel="00000000" w:rsidP="00000000" w:rsidRDefault="00000000" w:rsidRPr="00000000" w14:paraId="000001E0">
      <w:pPr>
        <w:keepNext w:val="1"/>
        <w:pBdr>
          <w:top w:space="0" w:sz="0" w:val="nil"/>
          <w:left w:space="0" w:sz="0" w:val="nil"/>
          <w:bottom w:space="0" w:sz="0" w:val="nil"/>
          <w:right w:space="0" w:sz="0" w:val="nil"/>
          <w:between w:space="0" w:sz="0" w:val="nil"/>
        </w:pBdr>
        <w:spacing w:after="200" w:line="240" w:lineRule="auto"/>
        <w:ind w:firstLine="1700.7874015748032"/>
        <w:rPr>
          <w:b w:val="1"/>
          <w:color w:val="000000"/>
          <w:sz w:val="18"/>
          <w:szCs w:val="18"/>
        </w:rPr>
      </w:pPr>
      <w:r w:rsidDel="00000000" w:rsidR="00000000" w:rsidRPr="00000000">
        <w:rPr>
          <w:b w:val="1"/>
          <w:color w:val="000000"/>
          <w:sz w:val="18"/>
          <w:szCs w:val="18"/>
          <w:rtl w:val="0"/>
        </w:rPr>
        <w:t xml:space="preserve">Figura </w:t>
      </w:r>
      <w:r w:rsidDel="00000000" w:rsidR="00000000" w:rsidRPr="00000000">
        <w:rPr>
          <w:b w:val="1"/>
          <w:sz w:val="18"/>
          <w:szCs w:val="18"/>
          <w:rtl w:val="0"/>
        </w:rPr>
        <w:t xml:space="preserve">20</w:t>
      </w:r>
      <w:r w:rsidDel="00000000" w:rsidR="00000000" w:rsidRPr="00000000">
        <w:rPr>
          <w:b w:val="1"/>
          <w:color w:val="000000"/>
          <w:sz w:val="18"/>
          <w:szCs w:val="18"/>
          <w:rtl w:val="0"/>
        </w:rPr>
        <w:t xml:space="preserve"> </w:t>
      </w:r>
    </w:p>
    <w:p w:rsidR="00000000" w:rsidDel="00000000" w:rsidP="00000000" w:rsidRDefault="00000000" w:rsidRPr="00000000" w14:paraId="000001E1">
      <w:pPr>
        <w:keepNext w:val="1"/>
        <w:pBdr>
          <w:top w:space="0" w:sz="0" w:val="nil"/>
          <w:left w:space="0" w:sz="0" w:val="nil"/>
          <w:bottom w:space="0" w:sz="0" w:val="nil"/>
          <w:right w:space="0" w:sz="0" w:val="nil"/>
          <w:between w:space="0" w:sz="0" w:val="nil"/>
        </w:pBdr>
        <w:spacing w:after="200" w:line="240" w:lineRule="auto"/>
        <w:ind w:firstLine="1700.7874015748032"/>
        <w:rPr>
          <w:i w:val="1"/>
          <w:color w:val="000000"/>
          <w:sz w:val="18"/>
          <w:szCs w:val="18"/>
        </w:rPr>
      </w:pPr>
      <w:r w:rsidDel="00000000" w:rsidR="00000000" w:rsidRPr="00000000">
        <w:rPr>
          <w:i w:val="1"/>
          <w:color w:val="000000"/>
          <w:sz w:val="18"/>
          <w:szCs w:val="18"/>
          <w:rtl w:val="0"/>
        </w:rPr>
        <w:t xml:space="preserve">Coste de interrupción de la disponibilidad</w:t>
      </w:r>
    </w:p>
    <w:p w:rsidR="00000000" w:rsidDel="00000000" w:rsidP="00000000" w:rsidRDefault="00000000" w:rsidRPr="00000000" w14:paraId="000001E2">
      <w:pPr>
        <w:ind w:left="360" w:firstLine="0"/>
        <w:jc w:val="center"/>
        <w:rPr>
          <w:sz w:val="20"/>
          <w:szCs w:val="20"/>
        </w:rPr>
      </w:pPr>
      <w:commentRangeStart w:id="27"/>
      <w:r w:rsidDel="00000000" w:rsidR="00000000" w:rsidRPr="00000000">
        <w:rPr>
          <w:sz w:val="20"/>
          <w:szCs w:val="20"/>
        </w:rPr>
        <w:drawing>
          <wp:inline distB="0" distT="0" distL="0" distR="0">
            <wp:extent cx="4396740" cy="2369369"/>
            <wp:effectExtent b="0" l="0" r="0" t="0"/>
            <wp:docPr id="13"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4396740" cy="2369369"/>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ind w:left="1700.7874015748032" w:firstLine="0"/>
        <w:rPr>
          <w:color w:val="000000"/>
          <w:sz w:val="20"/>
          <w:szCs w:val="20"/>
        </w:rPr>
      </w:pPr>
      <w:r w:rsidDel="00000000" w:rsidR="00000000" w:rsidRPr="00000000">
        <w:rPr>
          <w:color w:val="000000"/>
          <w:sz w:val="20"/>
          <w:szCs w:val="20"/>
          <w:rtl w:val="0"/>
        </w:rPr>
        <w:t xml:space="preserve">Nota. </w:t>
      </w:r>
      <w:hyperlink r:id="rId40">
        <w:r w:rsidDel="00000000" w:rsidR="00000000" w:rsidRPr="00000000">
          <w:rPr>
            <w:color w:val="000000"/>
            <w:sz w:val="20"/>
            <w:szCs w:val="20"/>
            <w:rtl w:val="0"/>
          </w:rPr>
          <w:t xml:space="preserve">https://cutt.ly/KB7x2kX</w:t>
        </w:r>
      </w:hyperlink>
      <w:r w:rsidDel="00000000" w:rsidR="00000000" w:rsidRPr="00000000">
        <w:rPr>
          <w:color w:val="000000"/>
          <w:sz w:val="20"/>
          <w:szCs w:val="20"/>
          <w:rtl w:val="0"/>
        </w:rPr>
        <w:t xml:space="preserve"> </w:t>
      </w:r>
    </w:p>
    <w:p w:rsidR="00000000" w:rsidDel="00000000" w:rsidP="00000000" w:rsidRDefault="00000000" w:rsidRPr="00000000" w14:paraId="000001E4">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1E5">
      <w:pPr>
        <w:ind w:left="360" w:firstLine="0"/>
        <w:jc w:val="both"/>
        <w:rPr>
          <w:sz w:val="20"/>
          <w:szCs w:val="20"/>
        </w:rPr>
      </w:pPr>
      <w:r w:rsidDel="00000000" w:rsidR="00000000" w:rsidRPr="00000000">
        <w:rPr>
          <w:rtl w:val="0"/>
        </w:rPr>
      </w:r>
    </w:p>
    <w:p w:rsidR="00000000" w:rsidDel="00000000" w:rsidP="00000000" w:rsidRDefault="00000000" w:rsidRPr="00000000" w14:paraId="000001E6">
      <w:pPr>
        <w:ind w:left="360" w:firstLine="0"/>
        <w:jc w:val="both"/>
        <w:rPr>
          <w:sz w:val="20"/>
          <w:szCs w:val="20"/>
        </w:rPr>
      </w:pPr>
      <w:r w:rsidDel="00000000" w:rsidR="00000000" w:rsidRPr="00000000">
        <w:rPr>
          <w:sz w:val="20"/>
          <w:szCs w:val="20"/>
          <w:rtl w:val="0"/>
        </w:rPr>
        <w:t xml:space="preserve">Los anteriores criterios son necesarios para identificar y caracterizar cada uno de los activos de la organización, para continuar con la identificación de amenazas para cada uno de estos.</w:t>
      </w:r>
    </w:p>
    <w:p w:rsidR="00000000" w:rsidDel="00000000" w:rsidP="00000000" w:rsidRDefault="00000000" w:rsidRPr="00000000" w14:paraId="000001E7">
      <w:pPr>
        <w:ind w:left="360" w:firstLine="0"/>
        <w:rPr>
          <w:sz w:val="20"/>
          <w:szCs w:val="20"/>
        </w:rPr>
      </w:pPr>
      <w:r w:rsidDel="00000000" w:rsidR="00000000" w:rsidRPr="00000000">
        <w:rPr>
          <w:rtl w:val="0"/>
        </w:rPr>
      </w:r>
    </w:p>
    <w:p w:rsidR="00000000" w:rsidDel="00000000" w:rsidP="00000000" w:rsidRDefault="00000000" w:rsidRPr="00000000" w14:paraId="000001E8">
      <w:pPr>
        <w:ind w:left="360" w:firstLine="0"/>
        <w:rPr>
          <w:sz w:val="20"/>
          <w:szCs w:val="20"/>
        </w:rPr>
      </w:pPr>
      <w:r w:rsidDel="00000000" w:rsidR="00000000" w:rsidRPr="00000000">
        <w:rPr>
          <w:rtl w:val="0"/>
        </w:rPr>
      </w:r>
    </w:p>
    <w:p w:rsidR="00000000" w:rsidDel="00000000" w:rsidP="00000000" w:rsidRDefault="00000000" w:rsidRPr="00000000" w14:paraId="000001E9">
      <w:pPr>
        <w:ind w:left="360" w:firstLine="0"/>
        <w:rPr>
          <w:sz w:val="20"/>
          <w:szCs w:val="20"/>
        </w:rPr>
      </w:pPr>
      <w:r w:rsidDel="00000000" w:rsidR="00000000" w:rsidRPr="00000000">
        <w:rPr>
          <w:rtl w:val="0"/>
        </w:rPr>
      </w:r>
    </w:p>
    <w:p w:rsidR="00000000" w:rsidDel="00000000" w:rsidP="00000000" w:rsidRDefault="00000000" w:rsidRPr="00000000" w14:paraId="000001EA">
      <w:pPr>
        <w:ind w:left="360" w:firstLine="0"/>
        <w:rPr>
          <w:sz w:val="20"/>
          <w:szCs w:val="20"/>
        </w:rPr>
      </w:pPr>
      <w:r w:rsidDel="00000000" w:rsidR="00000000" w:rsidRPr="00000000">
        <w:rPr>
          <w:rtl w:val="0"/>
        </w:rPr>
      </w:r>
    </w:p>
    <w:p w:rsidR="00000000" w:rsidDel="00000000" w:rsidP="00000000" w:rsidRDefault="00000000" w:rsidRPr="00000000" w14:paraId="000001EB">
      <w:pPr>
        <w:numPr>
          <w:ilvl w:val="1"/>
          <w:numId w:val="10"/>
        </w:numPr>
        <w:pBdr>
          <w:top w:space="0" w:sz="0" w:val="nil"/>
          <w:left w:space="0" w:sz="0" w:val="nil"/>
          <w:bottom w:space="0" w:sz="0" w:val="nil"/>
          <w:right w:space="0" w:sz="0" w:val="nil"/>
          <w:between w:space="0" w:sz="0" w:val="nil"/>
        </w:pBdr>
        <w:ind w:left="792" w:hanging="432"/>
        <w:jc w:val="both"/>
        <w:rPr>
          <w:color w:val="000000"/>
          <w:sz w:val="20"/>
          <w:szCs w:val="20"/>
        </w:rPr>
      </w:pPr>
      <w:r w:rsidDel="00000000" w:rsidR="00000000" w:rsidRPr="00000000">
        <w:rPr>
          <w:b w:val="1"/>
          <w:color w:val="000000"/>
          <w:sz w:val="20"/>
          <w:szCs w:val="20"/>
          <w:rtl w:val="0"/>
        </w:rPr>
        <w:t xml:space="preserve">Identificación de amenazas</w:t>
      </w:r>
    </w:p>
    <w:p w:rsidR="00000000" w:rsidDel="00000000" w:rsidP="00000000" w:rsidRDefault="00000000" w:rsidRPr="00000000" w14:paraId="000001EC">
      <w:pPr>
        <w:ind w:left="360" w:firstLine="0"/>
        <w:jc w:val="both"/>
        <w:rPr>
          <w:sz w:val="20"/>
          <w:szCs w:val="20"/>
        </w:rPr>
      </w:pPr>
      <w:r w:rsidDel="00000000" w:rsidR="00000000" w:rsidRPr="00000000">
        <w:rPr>
          <w:rtl w:val="0"/>
        </w:rPr>
      </w:r>
    </w:p>
    <w:p w:rsidR="00000000" w:rsidDel="00000000" w:rsidP="00000000" w:rsidRDefault="00000000" w:rsidRPr="00000000" w14:paraId="000001ED">
      <w:pPr>
        <w:ind w:left="360" w:firstLine="0"/>
        <w:jc w:val="both"/>
        <w:rPr>
          <w:sz w:val="20"/>
          <w:szCs w:val="20"/>
        </w:rPr>
      </w:pPr>
      <w:r w:rsidDel="00000000" w:rsidR="00000000" w:rsidRPr="00000000">
        <w:rPr>
          <w:sz w:val="20"/>
          <w:szCs w:val="20"/>
          <w:rtl w:val="0"/>
        </w:rPr>
        <w:t xml:space="preserve">La  metodología Magerit, permite identificar las amenazas de cada uno de los activos de información en la organización, para lo cual, nos sugiere una serie de amenazas “típicas”, que mostramos a </w:t>
      </w:r>
      <w:commentRangeStart w:id="28"/>
      <w:r w:rsidDel="00000000" w:rsidR="00000000" w:rsidRPr="00000000">
        <w:rPr>
          <w:sz w:val="20"/>
          <w:szCs w:val="20"/>
          <w:rtl w:val="0"/>
        </w:rPr>
        <w:t xml:space="preserve">continuación:</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EE">
      <w:pPr>
        <w:ind w:left="360" w:firstLine="0"/>
        <w:jc w:val="both"/>
        <w:rPr>
          <w:sz w:val="20"/>
          <w:szCs w:val="20"/>
        </w:rPr>
      </w:pPr>
      <w:r w:rsidDel="00000000" w:rsidR="00000000" w:rsidRPr="00000000">
        <w:rPr>
          <w:rtl w:val="0"/>
        </w:rPr>
      </w:r>
    </w:p>
    <w:p w:rsidR="00000000" w:rsidDel="00000000" w:rsidP="00000000" w:rsidRDefault="00000000" w:rsidRPr="00000000" w14:paraId="000001EF">
      <w:pPr>
        <w:ind w:left="360" w:firstLine="0"/>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0</wp:posOffset>
                </wp:positionV>
                <wp:extent cx="6181725" cy="833937"/>
                <wp:effectExtent b="0" l="0" r="0" t="0"/>
                <wp:wrapNone/>
                <wp:docPr id="1" name=""/>
                <a:graphic>
                  <a:graphicData uri="http://schemas.microsoft.com/office/word/2010/wordprocessingGroup">
                    <wpg:wgp>
                      <wpg:cNvGrpSpPr/>
                      <wpg:grpSpPr>
                        <a:xfrm>
                          <a:off x="2255125" y="3363025"/>
                          <a:ext cx="6181725" cy="833937"/>
                          <a:chOff x="2255125" y="3363025"/>
                          <a:chExt cx="6181750" cy="833950"/>
                        </a:xfrm>
                      </wpg:grpSpPr>
                      <wpg:grpSp>
                        <wpg:cNvGrpSpPr/>
                        <wpg:grpSpPr>
                          <a:xfrm>
                            <a:off x="2255138" y="3363032"/>
                            <a:ext cx="6181725" cy="833937"/>
                            <a:chOff x="2255125" y="3363025"/>
                            <a:chExt cx="6181750" cy="833950"/>
                          </a:xfrm>
                        </wpg:grpSpPr>
                        <wps:wsp>
                          <wps:cNvSpPr/>
                          <wps:cNvPr id="3" name="Shape 3"/>
                          <wps:spPr>
                            <a:xfrm>
                              <a:off x="2255125" y="3363025"/>
                              <a:ext cx="6181750" cy="833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363032"/>
                              <a:ext cx="6181725" cy="833937"/>
                              <a:chOff x="2255125" y="3363025"/>
                              <a:chExt cx="6181750" cy="833950"/>
                            </a:xfrm>
                          </wpg:grpSpPr>
                          <wps:wsp>
                            <wps:cNvSpPr/>
                            <wps:cNvPr id="5" name="Shape 5"/>
                            <wps:spPr>
                              <a:xfrm>
                                <a:off x="2255125" y="3363025"/>
                                <a:ext cx="6181750" cy="833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363032"/>
                                <a:ext cx="6181725" cy="833937"/>
                                <a:chOff x="2255138" y="3363032"/>
                                <a:chExt cx="6181725" cy="833937"/>
                              </a:xfrm>
                            </wpg:grpSpPr>
                            <wps:wsp>
                              <wps:cNvSpPr/>
                              <wps:cNvPr id="7" name="Shape 7"/>
                              <wps:spPr>
                                <a:xfrm>
                                  <a:off x="2255138" y="3363032"/>
                                  <a:ext cx="6181725" cy="833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363032"/>
                                  <a:ext cx="6181725" cy="833937"/>
                                  <a:chOff x="2255125" y="3363025"/>
                                  <a:chExt cx="6181750" cy="833950"/>
                                </a:xfrm>
                              </wpg:grpSpPr>
                              <wps:wsp>
                                <wps:cNvSpPr/>
                                <wps:cNvPr id="9" name="Shape 9"/>
                                <wps:spPr>
                                  <a:xfrm>
                                    <a:off x="2255125" y="3363025"/>
                                    <a:ext cx="6181750" cy="833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363032"/>
                                    <a:ext cx="6181725" cy="833937"/>
                                    <a:chOff x="2255138" y="3363032"/>
                                    <a:chExt cx="6181725" cy="833937"/>
                                  </a:xfrm>
                                </wpg:grpSpPr>
                                <wps:wsp>
                                  <wps:cNvSpPr/>
                                  <wps:cNvPr id="11" name="Shape 11"/>
                                  <wps:spPr>
                                    <a:xfrm>
                                      <a:off x="2255138" y="3363032"/>
                                      <a:ext cx="6181725" cy="833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363032"/>
                                      <a:ext cx="6181725" cy="833937"/>
                                      <a:chOff x="893557" y="3191367"/>
                                      <a:chExt cx="8875041" cy="1177276"/>
                                    </a:xfrm>
                                  </wpg:grpSpPr>
                                  <wps:wsp>
                                    <wps:cNvSpPr/>
                                    <wps:cNvPr id="13" name="Shape 13"/>
                                    <wps:spPr>
                                      <a:xfrm>
                                        <a:off x="893557" y="3191367"/>
                                        <a:ext cx="8875025" cy="117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893557" y="3191367"/>
                                        <a:ext cx="8875041" cy="1177276"/>
                                        <a:chOff x="893557" y="3191367"/>
                                        <a:chExt cx="8875041" cy="1177276"/>
                                      </a:xfrm>
                                    </wpg:grpSpPr>
                                    <wps:wsp>
                                      <wps:cNvSpPr/>
                                      <wps:cNvPr id="15" name="Shape 15"/>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893557" y="3191367"/>
                                          <a:ext cx="8875041" cy="1177276"/>
                                          <a:chOff x="893557" y="3198975"/>
                                          <a:chExt cx="8875041" cy="1162058"/>
                                        </a:xfrm>
                                      </wpg:grpSpPr>
                                      <wps:wsp>
                                        <wps:cNvSpPr/>
                                        <wps:cNvPr id="17" name="Shape 17"/>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893557" y="3198975"/>
                                            <a:ext cx="8875041" cy="1162058"/>
                                            <a:chOff x="853743" y="3208500"/>
                                            <a:chExt cx="8954400" cy="1143008"/>
                                          </a:xfrm>
                                        </wpg:grpSpPr>
                                        <wps:wsp>
                                          <wps:cNvSpPr/>
                                          <wps:cNvPr id="19" name="Shape 19"/>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853743" y="3208508"/>
                                              <a:ext cx="89544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30"/>
                                                    <w:vertAlign w:val="baseline"/>
                                                  </w:rPr>
                                                  <w:t xml:space="preserve">CF02_3_2_Slider_Identificación_de_Amenazas</w:t>
                                                </w:r>
                                              </w:p>
                                            </w:txbxContent>
                                          </wps:txbx>
                                          <wps:bodyPr anchorCtr="0" anchor="ctr" bIns="45700" lIns="91425" spcFirstLastPara="1" rIns="91425" wrap="square" tIns="45700">
                                            <a:noAutofit/>
                                          </wps:bodyPr>
                                        </wps:wsp>
                                      </wpg:grpSp>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0</wp:posOffset>
                </wp:positionV>
                <wp:extent cx="6181725" cy="833937"/>
                <wp:effectExtent b="0" l="0" r="0" t="0"/>
                <wp:wrapNone/>
                <wp:docPr id="1" name="image14.png"/>
                <a:graphic>
                  <a:graphicData uri="http://schemas.openxmlformats.org/drawingml/2006/picture">
                    <pic:pic>
                      <pic:nvPicPr>
                        <pic:cNvPr id="0" name="image14.png"/>
                        <pic:cNvPicPr preferRelativeResize="0"/>
                      </pic:nvPicPr>
                      <pic:blipFill>
                        <a:blip r:embed="rId41"/>
                        <a:srcRect/>
                        <a:stretch>
                          <a:fillRect/>
                        </a:stretch>
                      </pic:blipFill>
                      <pic:spPr>
                        <a:xfrm>
                          <a:off x="0" y="0"/>
                          <a:ext cx="6181725" cy="833937"/>
                        </a:xfrm>
                        <a:prstGeom prst="rect"/>
                        <a:ln/>
                      </pic:spPr>
                    </pic:pic>
                  </a:graphicData>
                </a:graphic>
              </wp:anchor>
            </w:drawing>
          </mc:Fallback>
        </mc:AlternateContent>
      </w:r>
    </w:p>
    <w:p w:rsidR="00000000" w:rsidDel="00000000" w:rsidP="00000000" w:rsidRDefault="00000000" w:rsidRPr="00000000" w14:paraId="000001F0">
      <w:pPr>
        <w:ind w:left="360" w:firstLine="0"/>
        <w:jc w:val="both"/>
        <w:rPr>
          <w:sz w:val="20"/>
          <w:szCs w:val="20"/>
        </w:rPr>
      </w:pPr>
      <w:r w:rsidDel="00000000" w:rsidR="00000000" w:rsidRPr="00000000">
        <w:rPr>
          <w:rtl w:val="0"/>
        </w:rPr>
      </w:r>
    </w:p>
    <w:p w:rsidR="00000000" w:rsidDel="00000000" w:rsidP="00000000" w:rsidRDefault="00000000" w:rsidRPr="00000000" w14:paraId="000001F1">
      <w:pPr>
        <w:ind w:left="360" w:firstLine="0"/>
        <w:jc w:val="both"/>
        <w:rPr>
          <w:sz w:val="20"/>
          <w:szCs w:val="20"/>
        </w:rPr>
      </w:pPr>
      <w:r w:rsidDel="00000000" w:rsidR="00000000" w:rsidRPr="00000000">
        <w:rPr>
          <w:rtl w:val="0"/>
        </w:rPr>
      </w:r>
    </w:p>
    <w:p w:rsidR="00000000" w:rsidDel="00000000" w:rsidP="00000000" w:rsidRDefault="00000000" w:rsidRPr="00000000" w14:paraId="000001F2">
      <w:pPr>
        <w:jc w:val="both"/>
        <w:rPr>
          <w:sz w:val="20"/>
          <w:szCs w:val="20"/>
        </w:rPr>
      </w:pPr>
      <w:r w:rsidDel="00000000" w:rsidR="00000000" w:rsidRPr="00000000">
        <w:rPr>
          <w:rtl w:val="0"/>
        </w:rPr>
      </w:r>
    </w:p>
    <w:p w:rsidR="00000000" w:rsidDel="00000000" w:rsidP="00000000" w:rsidRDefault="00000000" w:rsidRPr="00000000" w14:paraId="000001F3">
      <w:pPr>
        <w:jc w:val="both"/>
        <w:rPr>
          <w:sz w:val="20"/>
          <w:szCs w:val="20"/>
        </w:rPr>
      </w:pPr>
      <w:r w:rsidDel="00000000" w:rsidR="00000000" w:rsidRPr="00000000">
        <w:rPr>
          <w:rtl w:val="0"/>
        </w:rPr>
      </w:r>
    </w:p>
    <w:p w:rsidR="00000000" w:rsidDel="00000000" w:rsidP="00000000" w:rsidRDefault="00000000" w:rsidRPr="00000000" w14:paraId="000001F4">
      <w:pPr>
        <w:jc w:val="both"/>
        <w:rPr>
          <w:sz w:val="20"/>
          <w:szCs w:val="20"/>
        </w:rPr>
      </w:pPr>
      <w:r w:rsidDel="00000000" w:rsidR="00000000" w:rsidRPr="00000000">
        <w:rPr>
          <w:rtl w:val="0"/>
        </w:rPr>
      </w:r>
    </w:p>
    <w:p w:rsidR="00000000" w:rsidDel="00000000" w:rsidP="00000000" w:rsidRDefault="00000000" w:rsidRPr="00000000" w14:paraId="000001F5">
      <w:pPr>
        <w:jc w:val="both"/>
        <w:rPr>
          <w:sz w:val="20"/>
          <w:szCs w:val="20"/>
        </w:rPr>
      </w:pPr>
      <w:r w:rsidDel="00000000" w:rsidR="00000000" w:rsidRPr="00000000">
        <w:rPr>
          <w:rtl w:val="0"/>
        </w:rPr>
      </w:r>
    </w:p>
    <w:p w:rsidR="00000000" w:rsidDel="00000000" w:rsidP="00000000" w:rsidRDefault="00000000" w:rsidRPr="00000000" w14:paraId="000001F6">
      <w:pPr>
        <w:jc w:val="both"/>
        <w:rPr>
          <w:sz w:val="20"/>
          <w:szCs w:val="20"/>
        </w:rPr>
      </w:pPr>
      <w:r w:rsidDel="00000000" w:rsidR="00000000" w:rsidRPr="00000000">
        <w:rPr>
          <w:rtl w:val="0"/>
        </w:rPr>
      </w:r>
    </w:p>
    <w:p w:rsidR="00000000" w:rsidDel="00000000" w:rsidP="00000000" w:rsidRDefault="00000000" w:rsidRPr="00000000" w14:paraId="000001F7">
      <w:pPr>
        <w:jc w:val="both"/>
        <w:rPr>
          <w:sz w:val="20"/>
          <w:szCs w:val="20"/>
        </w:rPr>
      </w:pPr>
      <w:r w:rsidDel="00000000" w:rsidR="00000000" w:rsidRPr="00000000">
        <w:rPr>
          <w:rtl w:val="0"/>
        </w:rPr>
      </w:r>
    </w:p>
    <w:p w:rsidR="00000000" w:rsidDel="00000000" w:rsidP="00000000" w:rsidRDefault="00000000" w:rsidRPr="00000000" w14:paraId="000001F8">
      <w:pPr>
        <w:ind w:left="360" w:firstLine="0"/>
        <w:jc w:val="both"/>
        <w:rPr>
          <w:sz w:val="20"/>
          <w:szCs w:val="20"/>
        </w:rPr>
      </w:pPr>
      <w:r w:rsidDel="00000000" w:rsidR="00000000" w:rsidRPr="00000000">
        <w:rPr>
          <w:sz w:val="20"/>
          <w:szCs w:val="20"/>
          <w:rtl w:val="0"/>
        </w:rPr>
        <w:t xml:space="preserve">La complejidad de ocurrencia</w:t>
      </w:r>
      <w:r w:rsidDel="00000000" w:rsidR="00000000" w:rsidRPr="00000000">
        <w:rPr>
          <w:b w:val="1"/>
          <w:sz w:val="20"/>
          <w:szCs w:val="20"/>
          <w:rtl w:val="0"/>
        </w:rPr>
        <w:t xml:space="preserve"> </w:t>
      </w:r>
      <w:r w:rsidDel="00000000" w:rsidR="00000000" w:rsidRPr="00000000">
        <w:rPr>
          <w:sz w:val="20"/>
          <w:szCs w:val="20"/>
          <w:rtl w:val="0"/>
        </w:rPr>
        <w:t xml:space="preserve">es compleja de determinar y expresar, y se puede apoyar en escalas de tipo nominal, como se muestra en la siguiente tabla:</w:t>
      </w:r>
    </w:p>
    <w:p w:rsidR="00000000" w:rsidDel="00000000" w:rsidP="00000000" w:rsidRDefault="00000000" w:rsidRPr="00000000" w14:paraId="000001F9">
      <w:pPr>
        <w:ind w:left="360" w:firstLine="0"/>
        <w:jc w:val="both"/>
        <w:rPr>
          <w:sz w:val="20"/>
          <w:szCs w:val="20"/>
        </w:rPr>
      </w:pPr>
      <w:r w:rsidDel="00000000" w:rsidR="00000000" w:rsidRPr="00000000">
        <w:rPr>
          <w:rtl w:val="0"/>
        </w:rPr>
      </w:r>
    </w:p>
    <w:p w:rsidR="00000000" w:rsidDel="00000000" w:rsidP="00000000" w:rsidRDefault="00000000" w:rsidRPr="00000000" w14:paraId="000001FA">
      <w:pPr>
        <w:keepNext w:val="1"/>
        <w:pBdr>
          <w:top w:space="0" w:sz="0" w:val="nil"/>
          <w:left w:space="0" w:sz="0" w:val="nil"/>
          <w:bottom w:space="0" w:sz="0" w:val="nil"/>
          <w:right w:space="0" w:sz="0" w:val="nil"/>
          <w:between w:space="0" w:sz="0" w:val="nil"/>
        </w:pBdr>
        <w:spacing w:after="200" w:line="240" w:lineRule="auto"/>
        <w:ind w:firstLine="2267.716535433071"/>
        <w:rPr>
          <w:b w:val="1"/>
          <w:color w:val="000000"/>
          <w:sz w:val="18"/>
          <w:szCs w:val="18"/>
        </w:rPr>
      </w:pPr>
      <w:r w:rsidDel="00000000" w:rsidR="00000000" w:rsidRPr="00000000">
        <w:rPr>
          <w:b w:val="1"/>
          <w:color w:val="000000"/>
          <w:sz w:val="18"/>
          <w:szCs w:val="18"/>
          <w:rtl w:val="0"/>
        </w:rPr>
        <w:t xml:space="preserve">Tabla 2 </w:t>
      </w:r>
    </w:p>
    <w:p w:rsidR="00000000" w:rsidDel="00000000" w:rsidP="00000000" w:rsidRDefault="00000000" w:rsidRPr="00000000" w14:paraId="000001FB">
      <w:pPr>
        <w:keepNext w:val="1"/>
        <w:pBdr>
          <w:top w:space="0" w:sz="0" w:val="nil"/>
          <w:left w:space="0" w:sz="0" w:val="nil"/>
          <w:bottom w:space="0" w:sz="0" w:val="nil"/>
          <w:right w:space="0" w:sz="0" w:val="nil"/>
          <w:between w:space="0" w:sz="0" w:val="nil"/>
        </w:pBdr>
        <w:spacing w:after="200" w:line="240" w:lineRule="auto"/>
        <w:ind w:firstLine="2267.716535433071"/>
        <w:rPr>
          <w:i w:val="1"/>
          <w:color w:val="000000"/>
          <w:sz w:val="18"/>
          <w:szCs w:val="18"/>
        </w:rPr>
      </w:pPr>
      <w:r w:rsidDel="00000000" w:rsidR="00000000" w:rsidRPr="00000000">
        <w:rPr>
          <w:i w:val="1"/>
          <w:color w:val="000000"/>
          <w:sz w:val="18"/>
          <w:szCs w:val="18"/>
          <w:rtl w:val="0"/>
        </w:rPr>
        <w:t xml:space="preserve">Ejemplo de escala de degradación del valor por probabilidad de ocurrencia </w:t>
      </w:r>
    </w:p>
    <w:tbl>
      <w:tblPr>
        <w:tblStyle w:val="Table9"/>
        <w:tblW w:w="531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80"/>
        <w:gridCol w:w="780"/>
        <w:gridCol w:w="1506"/>
        <w:gridCol w:w="2251"/>
        <w:tblGridChange w:id="0">
          <w:tblGrid>
            <w:gridCol w:w="780"/>
            <w:gridCol w:w="780"/>
            <w:gridCol w:w="1506"/>
            <w:gridCol w:w="2251"/>
          </w:tblGrid>
        </w:tblGridChange>
      </w:tblGrid>
      <w:tr>
        <w:trPr>
          <w:cantSplit w:val="0"/>
          <w:tblHeader w:val="0"/>
        </w:trPr>
        <w:tc>
          <w:tcPr/>
          <w:p w:rsidR="00000000" w:rsidDel="00000000" w:rsidP="00000000" w:rsidRDefault="00000000" w:rsidRPr="00000000" w14:paraId="000001FC">
            <w:pPr>
              <w:jc w:val="center"/>
              <w:rPr>
                <w:b w:val="0"/>
                <w:sz w:val="20"/>
                <w:szCs w:val="20"/>
              </w:rPr>
            </w:pPr>
            <w:r w:rsidDel="00000000" w:rsidR="00000000" w:rsidRPr="00000000">
              <w:rPr>
                <w:b w:val="0"/>
                <w:sz w:val="20"/>
                <w:szCs w:val="20"/>
                <w:rtl w:val="0"/>
              </w:rPr>
              <w:t xml:space="preserve">MA</w:t>
            </w:r>
          </w:p>
        </w:tc>
        <w:tc>
          <w:tcPr/>
          <w:p w:rsidR="00000000" w:rsidDel="00000000" w:rsidP="00000000" w:rsidRDefault="00000000" w:rsidRPr="00000000" w14:paraId="000001FD">
            <w:pPr>
              <w:jc w:val="both"/>
              <w:rPr>
                <w:b w:val="0"/>
                <w:sz w:val="20"/>
                <w:szCs w:val="20"/>
              </w:rPr>
            </w:pPr>
            <w:r w:rsidDel="00000000" w:rsidR="00000000" w:rsidRPr="00000000">
              <w:rPr>
                <w:b w:val="0"/>
                <w:sz w:val="20"/>
                <w:szCs w:val="20"/>
                <w:rtl w:val="0"/>
              </w:rPr>
              <w:t xml:space="preserve">Muy alta</w:t>
            </w:r>
          </w:p>
        </w:tc>
        <w:tc>
          <w:tcPr/>
          <w:p w:rsidR="00000000" w:rsidDel="00000000" w:rsidP="00000000" w:rsidRDefault="00000000" w:rsidRPr="00000000" w14:paraId="000001FE">
            <w:pPr>
              <w:jc w:val="both"/>
              <w:rPr>
                <w:b w:val="0"/>
                <w:sz w:val="20"/>
                <w:szCs w:val="20"/>
              </w:rPr>
            </w:pPr>
            <w:r w:rsidDel="00000000" w:rsidR="00000000" w:rsidRPr="00000000">
              <w:rPr>
                <w:b w:val="0"/>
                <w:sz w:val="20"/>
                <w:szCs w:val="20"/>
                <w:rtl w:val="0"/>
              </w:rPr>
              <w:t xml:space="preserve">Casi seguro</w:t>
            </w:r>
          </w:p>
        </w:tc>
        <w:tc>
          <w:tcPr/>
          <w:p w:rsidR="00000000" w:rsidDel="00000000" w:rsidP="00000000" w:rsidRDefault="00000000" w:rsidRPr="00000000" w14:paraId="000001FF">
            <w:pPr>
              <w:jc w:val="both"/>
              <w:rPr>
                <w:b w:val="0"/>
                <w:sz w:val="20"/>
                <w:szCs w:val="20"/>
              </w:rPr>
            </w:pPr>
            <w:r w:rsidDel="00000000" w:rsidR="00000000" w:rsidRPr="00000000">
              <w:rPr>
                <w:b w:val="0"/>
                <w:sz w:val="20"/>
                <w:szCs w:val="20"/>
                <w:rtl w:val="0"/>
              </w:rPr>
              <w:t xml:space="preserve">Fácil</w:t>
            </w:r>
          </w:p>
        </w:tc>
      </w:tr>
      <w:tr>
        <w:trPr>
          <w:cantSplit w:val="0"/>
          <w:tblHeader w:val="0"/>
        </w:trPr>
        <w:tc>
          <w:tcPr/>
          <w:p w:rsidR="00000000" w:rsidDel="00000000" w:rsidP="00000000" w:rsidRDefault="00000000" w:rsidRPr="00000000" w14:paraId="00000200">
            <w:pPr>
              <w:jc w:val="center"/>
              <w:rPr>
                <w:b w:val="0"/>
                <w:sz w:val="20"/>
                <w:szCs w:val="20"/>
              </w:rPr>
            </w:pPr>
            <w:r w:rsidDel="00000000" w:rsidR="00000000" w:rsidRPr="00000000">
              <w:rPr>
                <w:b w:val="0"/>
                <w:sz w:val="20"/>
                <w:szCs w:val="20"/>
                <w:rtl w:val="0"/>
              </w:rPr>
              <w:t xml:space="preserve">A</w:t>
            </w:r>
          </w:p>
        </w:tc>
        <w:tc>
          <w:tcPr/>
          <w:p w:rsidR="00000000" w:rsidDel="00000000" w:rsidP="00000000" w:rsidRDefault="00000000" w:rsidRPr="00000000" w14:paraId="00000201">
            <w:pPr>
              <w:jc w:val="both"/>
              <w:rPr>
                <w:b w:val="0"/>
                <w:sz w:val="20"/>
                <w:szCs w:val="20"/>
              </w:rPr>
            </w:pPr>
            <w:r w:rsidDel="00000000" w:rsidR="00000000" w:rsidRPr="00000000">
              <w:rPr>
                <w:b w:val="0"/>
                <w:sz w:val="20"/>
                <w:szCs w:val="20"/>
                <w:rtl w:val="0"/>
              </w:rPr>
              <w:t xml:space="preserve">Alta</w:t>
            </w:r>
          </w:p>
        </w:tc>
        <w:tc>
          <w:tcPr/>
          <w:p w:rsidR="00000000" w:rsidDel="00000000" w:rsidP="00000000" w:rsidRDefault="00000000" w:rsidRPr="00000000" w14:paraId="00000202">
            <w:pPr>
              <w:jc w:val="both"/>
              <w:rPr>
                <w:b w:val="0"/>
                <w:sz w:val="20"/>
                <w:szCs w:val="20"/>
              </w:rPr>
            </w:pPr>
            <w:r w:rsidDel="00000000" w:rsidR="00000000" w:rsidRPr="00000000">
              <w:rPr>
                <w:b w:val="0"/>
                <w:sz w:val="20"/>
                <w:szCs w:val="20"/>
                <w:rtl w:val="0"/>
              </w:rPr>
              <w:t xml:space="preserve">Muy alto</w:t>
            </w:r>
          </w:p>
        </w:tc>
        <w:tc>
          <w:tcPr/>
          <w:p w:rsidR="00000000" w:rsidDel="00000000" w:rsidP="00000000" w:rsidRDefault="00000000" w:rsidRPr="00000000" w14:paraId="00000203">
            <w:pPr>
              <w:jc w:val="both"/>
              <w:rPr>
                <w:b w:val="0"/>
                <w:sz w:val="20"/>
                <w:szCs w:val="20"/>
              </w:rPr>
            </w:pPr>
            <w:r w:rsidDel="00000000" w:rsidR="00000000" w:rsidRPr="00000000">
              <w:rPr>
                <w:b w:val="0"/>
                <w:sz w:val="20"/>
                <w:szCs w:val="20"/>
                <w:rtl w:val="0"/>
              </w:rPr>
              <w:t xml:space="preserve">Medio</w:t>
            </w:r>
          </w:p>
        </w:tc>
      </w:tr>
      <w:tr>
        <w:trPr>
          <w:cantSplit w:val="0"/>
          <w:tblHeader w:val="0"/>
        </w:trPr>
        <w:tc>
          <w:tcPr/>
          <w:p w:rsidR="00000000" w:rsidDel="00000000" w:rsidP="00000000" w:rsidRDefault="00000000" w:rsidRPr="00000000" w14:paraId="00000204">
            <w:pPr>
              <w:jc w:val="center"/>
              <w:rPr>
                <w:b w:val="0"/>
                <w:sz w:val="20"/>
                <w:szCs w:val="20"/>
              </w:rPr>
            </w:pPr>
            <w:r w:rsidDel="00000000" w:rsidR="00000000" w:rsidRPr="00000000">
              <w:rPr>
                <w:b w:val="0"/>
                <w:sz w:val="20"/>
                <w:szCs w:val="20"/>
                <w:rtl w:val="0"/>
              </w:rPr>
              <w:t xml:space="preserve">M</w:t>
            </w:r>
          </w:p>
        </w:tc>
        <w:tc>
          <w:tcPr/>
          <w:p w:rsidR="00000000" w:rsidDel="00000000" w:rsidP="00000000" w:rsidRDefault="00000000" w:rsidRPr="00000000" w14:paraId="00000205">
            <w:pPr>
              <w:jc w:val="both"/>
              <w:rPr>
                <w:b w:val="0"/>
                <w:sz w:val="20"/>
                <w:szCs w:val="20"/>
              </w:rPr>
            </w:pPr>
            <w:r w:rsidDel="00000000" w:rsidR="00000000" w:rsidRPr="00000000">
              <w:rPr>
                <w:b w:val="0"/>
                <w:sz w:val="20"/>
                <w:szCs w:val="20"/>
                <w:rtl w:val="0"/>
              </w:rPr>
              <w:t xml:space="preserve">Media</w:t>
            </w:r>
          </w:p>
        </w:tc>
        <w:tc>
          <w:tcPr/>
          <w:p w:rsidR="00000000" w:rsidDel="00000000" w:rsidP="00000000" w:rsidRDefault="00000000" w:rsidRPr="00000000" w14:paraId="00000206">
            <w:pPr>
              <w:jc w:val="both"/>
              <w:rPr>
                <w:b w:val="0"/>
                <w:sz w:val="20"/>
                <w:szCs w:val="20"/>
              </w:rPr>
            </w:pPr>
            <w:r w:rsidDel="00000000" w:rsidR="00000000" w:rsidRPr="00000000">
              <w:rPr>
                <w:b w:val="0"/>
                <w:sz w:val="20"/>
                <w:szCs w:val="20"/>
                <w:rtl w:val="0"/>
              </w:rPr>
              <w:t xml:space="preserve">Posible</w:t>
            </w:r>
          </w:p>
        </w:tc>
        <w:tc>
          <w:tcPr/>
          <w:p w:rsidR="00000000" w:rsidDel="00000000" w:rsidP="00000000" w:rsidRDefault="00000000" w:rsidRPr="00000000" w14:paraId="00000207">
            <w:pPr>
              <w:jc w:val="both"/>
              <w:rPr>
                <w:b w:val="0"/>
                <w:sz w:val="20"/>
                <w:szCs w:val="20"/>
              </w:rPr>
            </w:pPr>
            <w:r w:rsidDel="00000000" w:rsidR="00000000" w:rsidRPr="00000000">
              <w:rPr>
                <w:b w:val="0"/>
                <w:sz w:val="20"/>
                <w:szCs w:val="20"/>
                <w:rtl w:val="0"/>
              </w:rPr>
              <w:t xml:space="preserve">Difícil</w:t>
            </w:r>
          </w:p>
        </w:tc>
      </w:tr>
      <w:tr>
        <w:trPr>
          <w:cantSplit w:val="0"/>
          <w:tblHeader w:val="0"/>
        </w:trPr>
        <w:tc>
          <w:tcPr/>
          <w:p w:rsidR="00000000" w:rsidDel="00000000" w:rsidP="00000000" w:rsidRDefault="00000000" w:rsidRPr="00000000" w14:paraId="00000208">
            <w:pPr>
              <w:jc w:val="center"/>
              <w:rPr>
                <w:b w:val="0"/>
                <w:sz w:val="20"/>
                <w:szCs w:val="20"/>
              </w:rPr>
            </w:pPr>
            <w:r w:rsidDel="00000000" w:rsidR="00000000" w:rsidRPr="00000000">
              <w:rPr>
                <w:b w:val="0"/>
                <w:sz w:val="20"/>
                <w:szCs w:val="20"/>
                <w:rtl w:val="0"/>
              </w:rPr>
              <w:t xml:space="preserve">B</w:t>
            </w:r>
          </w:p>
        </w:tc>
        <w:tc>
          <w:tcPr/>
          <w:p w:rsidR="00000000" w:rsidDel="00000000" w:rsidP="00000000" w:rsidRDefault="00000000" w:rsidRPr="00000000" w14:paraId="00000209">
            <w:pPr>
              <w:jc w:val="both"/>
              <w:rPr>
                <w:b w:val="0"/>
                <w:sz w:val="20"/>
                <w:szCs w:val="20"/>
              </w:rPr>
            </w:pPr>
            <w:r w:rsidDel="00000000" w:rsidR="00000000" w:rsidRPr="00000000">
              <w:rPr>
                <w:b w:val="0"/>
                <w:sz w:val="20"/>
                <w:szCs w:val="20"/>
                <w:rtl w:val="0"/>
              </w:rPr>
              <w:t xml:space="preserve">Baja</w:t>
            </w:r>
          </w:p>
        </w:tc>
        <w:tc>
          <w:tcPr/>
          <w:p w:rsidR="00000000" w:rsidDel="00000000" w:rsidP="00000000" w:rsidRDefault="00000000" w:rsidRPr="00000000" w14:paraId="0000020A">
            <w:pPr>
              <w:jc w:val="both"/>
              <w:rPr>
                <w:b w:val="0"/>
                <w:sz w:val="20"/>
                <w:szCs w:val="20"/>
              </w:rPr>
            </w:pPr>
            <w:r w:rsidDel="00000000" w:rsidR="00000000" w:rsidRPr="00000000">
              <w:rPr>
                <w:b w:val="0"/>
                <w:sz w:val="20"/>
                <w:szCs w:val="20"/>
                <w:rtl w:val="0"/>
              </w:rPr>
              <w:t xml:space="preserve">Poco probable</w:t>
            </w:r>
          </w:p>
        </w:tc>
        <w:tc>
          <w:tcPr/>
          <w:p w:rsidR="00000000" w:rsidDel="00000000" w:rsidP="00000000" w:rsidRDefault="00000000" w:rsidRPr="00000000" w14:paraId="0000020B">
            <w:pPr>
              <w:jc w:val="both"/>
              <w:rPr>
                <w:b w:val="0"/>
                <w:sz w:val="20"/>
                <w:szCs w:val="20"/>
              </w:rPr>
            </w:pPr>
            <w:r w:rsidDel="00000000" w:rsidR="00000000" w:rsidRPr="00000000">
              <w:rPr>
                <w:b w:val="0"/>
                <w:sz w:val="20"/>
                <w:szCs w:val="20"/>
                <w:rtl w:val="0"/>
              </w:rPr>
              <w:t xml:space="preserve">Muy difícil</w:t>
            </w:r>
          </w:p>
        </w:tc>
      </w:tr>
      <w:tr>
        <w:trPr>
          <w:cantSplit w:val="0"/>
          <w:tblHeader w:val="0"/>
        </w:trPr>
        <w:tc>
          <w:tcPr/>
          <w:p w:rsidR="00000000" w:rsidDel="00000000" w:rsidP="00000000" w:rsidRDefault="00000000" w:rsidRPr="00000000" w14:paraId="0000020C">
            <w:pPr>
              <w:jc w:val="center"/>
              <w:rPr>
                <w:b w:val="0"/>
                <w:sz w:val="20"/>
                <w:szCs w:val="20"/>
              </w:rPr>
            </w:pPr>
            <w:r w:rsidDel="00000000" w:rsidR="00000000" w:rsidRPr="00000000">
              <w:rPr>
                <w:b w:val="0"/>
                <w:sz w:val="20"/>
                <w:szCs w:val="20"/>
                <w:rtl w:val="0"/>
              </w:rPr>
              <w:t xml:space="preserve">MB</w:t>
            </w:r>
          </w:p>
        </w:tc>
        <w:tc>
          <w:tcPr/>
          <w:p w:rsidR="00000000" w:rsidDel="00000000" w:rsidP="00000000" w:rsidRDefault="00000000" w:rsidRPr="00000000" w14:paraId="0000020D">
            <w:pPr>
              <w:jc w:val="both"/>
              <w:rPr>
                <w:b w:val="0"/>
                <w:sz w:val="20"/>
                <w:szCs w:val="20"/>
              </w:rPr>
            </w:pPr>
            <w:r w:rsidDel="00000000" w:rsidR="00000000" w:rsidRPr="00000000">
              <w:rPr>
                <w:b w:val="0"/>
                <w:sz w:val="20"/>
                <w:szCs w:val="20"/>
                <w:rtl w:val="0"/>
              </w:rPr>
              <w:t xml:space="preserve">Muy baja</w:t>
            </w:r>
          </w:p>
        </w:tc>
        <w:tc>
          <w:tcPr/>
          <w:p w:rsidR="00000000" w:rsidDel="00000000" w:rsidP="00000000" w:rsidRDefault="00000000" w:rsidRPr="00000000" w14:paraId="0000020E">
            <w:pPr>
              <w:jc w:val="both"/>
              <w:rPr>
                <w:b w:val="0"/>
                <w:sz w:val="20"/>
                <w:szCs w:val="20"/>
              </w:rPr>
            </w:pPr>
            <w:r w:rsidDel="00000000" w:rsidR="00000000" w:rsidRPr="00000000">
              <w:rPr>
                <w:b w:val="0"/>
                <w:sz w:val="20"/>
                <w:szCs w:val="20"/>
                <w:rtl w:val="0"/>
              </w:rPr>
              <w:t xml:space="preserve">Muy raro</w:t>
            </w:r>
          </w:p>
        </w:tc>
        <w:tc>
          <w:tcPr/>
          <w:p w:rsidR="00000000" w:rsidDel="00000000" w:rsidP="00000000" w:rsidRDefault="00000000" w:rsidRPr="00000000" w14:paraId="0000020F">
            <w:pPr>
              <w:jc w:val="both"/>
              <w:rPr>
                <w:b w:val="0"/>
                <w:sz w:val="20"/>
                <w:szCs w:val="20"/>
              </w:rPr>
            </w:pPr>
            <w:r w:rsidDel="00000000" w:rsidR="00000000" w:rsidRPr="00000000">
              <w:rPr>
                <w:b w:val="0"/>
                <w:sz w:val="20"/>
                <w:szCs w:val="20"/>
                <w:rtl w:val="0"/>
              </w:rPr>
              <w:t xml:space="preserve">Extremadamente difícil</w:t>
            </w:r>
          </w:p>
        </w:tc>
      </w:tr>
    </w:tbl>
    <w:p w:rsidR="00000000" w:rsidDel="00000000" w:rsidP="00000000" w:rsidRDefault="00000000" w:rsidRPr="00000000" w14:paraId="00000210">
      <w:pPr>
        <w:pBdr>
          <w:top w:space="0" w:sz="0" w:val="nil"/>
          <w:left w:space="0" w:sz="0" w:val="nil"/>
          <w:bottom w:space="0" w:sz="0" w:val="nil"/>
          <w:right w:space="0" w:sz="0" w:val="nil"/>
          <w:between w:space="0" w:sz="0" w:val="nil"/>
        </w:pBdr>
        <w:ind w:left="2267.716535433071" w:firstLine="0"/>
        <w:jc w:val="both"/>
        <w:rPr>
          <w:color w:val="3c78d8"/>
          <w:sz w:val="16"/>
          <w:szCs w:val="16"/>
        </w:rPr>
      </w:pPr>
      <w:r w:rsidDel="00000000" w:rsidR="00000000" w:rsidRPr="00000000">
        <w:rPr>
          <w:b w:val="1"/>
          <w:color w:val="000000"/>
          <w:sz w:val="20"/>
          <w:szCs w:val="20"/>
          <w:rtl w:val="0"/>
        </w:rPr>
        <w:t xml:space="preserve">Nota. </w:t>
      </w:r>
      <w:r w:rsidDel="00000000" w:rsidR="00000000" w:rsidRPr="00000000">
        <w:rPr>
          <w:color w:val="3c78d8"/>
          <w:sz w:val="16"/>
          <w:szCs w:val="16"/>
          <w:rtl w:val="0"/>
        </w:rPr>
        <w:t xml:space="preserve">MAGERIT– versión 3.0 Metodología de Análisis y Gestión de Riesgos de los Sistemas de Información https://www.ccn-cert.cni.es/documentos-publicos/1789-magerit-libro-i-metodo/file.html</w:t>
      </w:r>
    </w:p>
    <w:p w:rsidR="00000000" w:rsidDel="00000000" w:rsidP="00000000" w:rsidRDefault="00000000" w:rsidRPr="00000000" w14:paraId="00000211">
      <w:pPr>
        <w:ind w:left="360" w:firstLine="0"/>
        <w:jc w:val="both"/>
        <w:rPr>
          <w:sz w:val="20"/>
          <w:szCs w:val="20"/>
        </w:rPr>
      </w:pPr>
      <w:r w:rsidDel="00000000" w:rsidR="00000000" w:rsidRPr="00000000">
        <w:rPr>
          <w:rtl w:val="0"/>
        </w:rPr>
      </w:r>
    </w:p>
    <w:p w:rsidR="00000000" w:rsidDel="00000000" w:rsidP="00000000" w:rsidRDefault="00000000" w:rsidRPr="00000000" w14:paraId="00000212">
      <w:pPr>
        <w:ind w:left="360" w:firstLine="0"/>
        <w:jc w:val="both"/>
        <w:rPr>
          <w:sz w:val="20"/>
          <w:szCs w:val="20"/>
        </w:rPr>
      </w:pPr>
      <w:r w:rsidDel="00000000" w:rsidR="00000000" w:rsidRPr="00000000">
        <w:rPr>
          <w:sz w:val="20"/>
          <w:szCs w:val="20"/>
          <w:rtl w:val="0"/>
        </w:rPr>
        <w:t xml:space="preserve">Ahora bien, en término de periodo de tiempo, lo más recomendado es realizarlo en términos de 1 año para establecer una frecuencia, de tal manera se puede establecer una escala de probabilidad de ocurrencia como se muestra en la siguiente tabla:</w:t>
      </w:r>
    </w:p>
    <w:p w:rsidR="00000000" w:rsidDel="00000000" w:rsidP="00000000" w:rsidRDefault="00000000" w:rsidRPr="00000000" w14:paraId="00000213">
      <w:pPr>
        <w:ind w:left="360" w:firstLine="0"/>
        <w:jc w:val="both"/>
        <w:rPr>
          <w:sz w:val="20"/>
          <w:szCs w:val="20"/>
        </w:rPr>
      </w:pPr>
      <w:r w:rsidDel="00000000" w:rsidR="00000000" w:rsidRPr="00000000">
        <w:rPr>
          <w:rtl w:val="0"/>
        </w:rPr>
      </w:r>
    </w:p>
    <w:p w:rsidR="00000000" w:rsidDel="00000000" w:rsidP="00000000" w:rsidRDefault="00000000" w:rsidRPr="00000000" w14:paraId="00000214">
      <w:pPr>
        <w:keepNext w:val="1"/>
        <w:pBdr>
          <w:top w:space="0" w:sz="0" w:val="nil"/>
          <w:left w:space="0" w:sz="0" w:val="nil"/>
          <w:bottom w:space="0" w:sz="0" w:val="nil"/>
          <w:right w:space="0" w:sz="0" w:val="nil"/>
          <w:between w:space="0" w:sz="0" w:val="nil"/>
        </w:pBdr>
        <w:spacing w:after="200" w:line="240" w:lineRule="auto"/>
        <w:ind w:firstLine="2409.448818897638"/>
        <w:rPr>
          <w:b w:val="1"/>
          <w:color w:val="000000"/>
          <w:sz w:val="18"/>
          <w:szCs w:val="18"/>
        </w:rPr>
      </w:pPr>
      <w:r w:rsidDel="00000000" w:rsidR="00000000" w:rsidRPr="00000000">
        <w:rPr>
          <w:b w:val="1"/>
          <w:color w:val="000000"/>
          <w:sz w:val="18"/>
          <w:szCs w:val="18"/>
          <w:rtl w:val="0"/>
        </w:rPr>
        <w:t xml:space="preserve">Tabla 3 </w:t>
      </w:r>
    </w:p>
    <w:p w:rsidR="00000000" w:rsidDel="00000000" w:rsidP="00000000" w:rsidRDefault="00000000" w:rsidRPr="00000000" w14:paraId="00000215">
      <w:pPr>
        <w:keepNext w:val="1"/>
        <w:pBdr>
          <w:top w:space="0" w:sz="0" w:val="nil"/>
          <w:left w:space="0" w:sz="0" w:val="nil"/>
          <w:bottom w:space="0" w:sz="0" w:val="nil"/>
          <w:right w:space="0" w:sz="0" w:val="nil"/>
          <w:between w:space="0" w:sz="0" w:val="nil"/>
        </w:pBdr>
        <w:spacing w:after="200" w:line="240" w:lineRule="auto"/>
        <w:ind w:firstLine="2409.448818897638"/>
        <w:rPr>
          <w:i w:val="1"/>
          <w:color w:val="000000"/>
          <w:sz w:val="18"/>
          <w:szCs w:val="18"/>
        </w:rPr>
      </w:pPr>
      <w:r w:rsidDel="00000000" w:rsidR="00000000" w:rsidRPr="00000000">
        <w:rPr>
          <w:i w:val="1"/>
          <w:color w:val="000000"/>
          <w:sz w:val="18"/>
          <w:szCs w:val="18"/>
          <w:rtl w:val="0"/>
        </w:rPr>
        <w:t xml:space="preserve">Escala de probabilidad de ocurrencia</w:t>
      </w:r>
    </w:p>
    <w:tbl>
      <w:tblPr>
        <w:tblStyle w:val="Table10"/>
        <w:tblW w:w="497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6"/>
        <w:gridCol w:w="717"/>
        <w:gridCol w:w="1973"/>
        <w:gridCol w:w="1773"/>
        <w:tblGridChange w:id="0">
          <w:tblGrid>
            <w:gridCol w:w="516"/>
            <w:gridCol w:w="717"/>
            <w:gridCol w:w="1973"/>
            <w:gridCol w:w="1773"/>
          </w:tblGrid>
        </w:tblGridChange>
      </w:tblGrid>
      <w:tr>
        <w:trPr>
          <w:cantSplit w:val="0"/>
          <w:tblHeader w:val="0"/>
        </w:trPr>
        <w:tc>
          <w:tcPr/>
          <w:p w:rsidR="00000000" w:rsidDel="00000000" w:rsidP="00000000" w:rsidRDefault="00000000" w:rsidRPr="00000000" w14:paraId="00000216">
            <w:pPr>
              <w:jc w:val="both"/>
              <w:rPr>
                <w:b w:val="0"/>
                <w:sz w:val="20"/>
                <w:szCs w:val="20"/>
              </w:rPr>
            </w:pPr>
            <w:r w:rsidDel="00000000" w:rsidR="00000000" w:rsidRPr="00000000">
              <w:rPr>
                <w:b w:val="0"/>
                <w:sz w:val="20"/>
                <w:szCs w:val="20"/>
                <w:rtl w:val="0"/>
              </w:rPr>
              <w:t xml:space="preserve">MA</w:t>
            </w:r>
          </w:p>
        </w:tc>
        <w:tc>
          <w:tcPr/>
          <w:p w:rsidR="00000000" w:rsidDel="00000000" w:rsidP="00000000" w:rsidRDefault="00000000" w:rsidRPr="00000000" w14:paraId="00000217">
            <w:pPr>
              <w:jc w:val="both"/>
              <w:rPr>
                <w:b w:val="0"/>
                <w:sz w:val="20"/>
                <w:szCs w:val="20"/>
              </w:rPr>
            </w:pPr>
            <w:r w:rsidDel="00000000" w:rsidR="00000000" w:rsidRPr="00000000">
              <w:rPr>
                <w:b w:val="0"/>
                <w:sz w:val="20"/>
                <w:szCs w:val="20"/>
                <w:rtl w:val="0"/>
              </w:rPr>
              <w:t xml:space="preserve">100</w:t>
            </w:r>
          </w:p>
        </w:tc>
        <w:tc>
          <w:tcPr/>
          <w:p w:rsidR="00000000" w:rsidDel="00000000" w:rsidP="00000000" w:rsidRDefault="00000000" w:rsidRPr="00000000" w14:paraId="00000218">
            <w:pPr>
              <w:jc w:val="both"/>
              <w:rPr>
                <w:b w:val="0"/>
                <w:sz w:val="20"/>
                <w:szCs w:val="20"/>
              </w:rPr>
            </w:pPr>
            <w:r w:rsidDel="00000000" w:rsidR="00000000" w:rsidRPr="00000000">
              <w:rPr>
                <w:b w:val="0"/>
                <w:sz w:val="20"/>
                <w:szCs w:val="20"/>
                <w:rtl w:val="0"/>
              </w:rPr>
              <w:t xml:space="preserve">Muy frecuente</w:t>
            </w:r>
          </w:p>
        </w:tc>
        <w:tc>
          <w:tcPr/>
          <w:p w:rsidR="00000000" w:rsidDel="00000000" w:rsidP="00000000" w:rsidRDefault="00000000" w:rsidRPr="00000000" w14:paraId="00000219">
            <w:pPr>
              <w:jc w:val="both"/>
              <w:rPr>
                <w:b w:val="0"/>
                <w:sz w:val="20"/>
                <w:szCs w:val="20"/>
              </w:rPr>
            </w:pPr>
            <w:r w:rsidDel="00000000" w:rsidR="00000000" w:rsidRPr="00000000">
              <w:rPr>
                <w:b w:val="0"/>
                <w:sz w:val="20"/>
                <w:szCs w:val="20"/>
                <w:rtl w:val="0"/>
              </w:rPr>
              <w:t xml:space="preserve">A diario</w:t>
            </w:r>
          </w:p>
        </w:tc>
      </w:tr>
      <w:tr>
        <w:trPr>
          <w:cantSplit w:val="0"/>
          <w:tblHeader w:val="0"/>
        </w:trPr>
        <w:tc>
          <w:tcPr/>
          <w:p w:rsidR="00000000" w:rsidDel="00000000" w:rsidP="00000000" w:rsidRDefault="00000000" w:rsidRPr="00000000" w14:paraId="0000021A">
            <w:pPr>
              <w:jc w:val="both"/>
              <w:rPr>
                <w:b w:val="0"/>
                <w:sz w:val="20"/>
                <w:szCs w:val="20"/>
              </w:rPr>
            </w:pPr>
            <w:r w:rsidDel="00000000" w:rsidR="00000000" w:rsidRPr="00000000">
              <w:rPr>
                <w:b w:val="0"/>
                <w:sz w:val="20"/>
                <w:szCs w:val="20"/>
                <w:rtl w:val="0"/>
              </w:rPr>
              <w:t xml:space="preserve">A</w:t>
            </w:r>
          </w:p>
        </w:tc>
        <w:tc>
          <w:tcPr/>
          <w:p w:rsidR="00000000" w:rsidDel="00000000" w:rsidP="00000000" w:rsidRDefault="00000000" w:rsidRPr="00000000" w14:paraId="0000021B">
            <w:pPr>
              <w:jc w:val="both"/>
              <w:rPr>
                <w:b w:val="0"/>
                <w:sz w:val="20"/>
                <w:szCs w:val="20"/>
              </w:rPr>
            </w:pPr>
            <w:r w:rsidDel="00000000" w:rsidR="00000000" w:rsidRPr="00000000">
              <w:rPr>
                <w:b w:val="0"/>
                <w:sz w:val="20"/>
                <w:szCs w:val="20"/>
                <w:rtl w:val="0"/>
              </w:rPr>
              <w:t xml:space="preserve">10</w:t>
            </w:r>
          </w:p>
        </w:tc>
        <w:tc>
          <w:tcPr/>
          <w:p w:rsidR="00000000" w:rsidDel="00000000" w:rsidP="00000000" w:rsidRDefault="00000000" w:rsidRPr="00000000" w14:paraId="0000021C">
            <w:pPr>
              <w:jc w:val="both"/>
              <w:rPr>
                <w:b w:val="0"/>
                <w:sz w:val="20"/>
                <w:szCs w:val="20"/>
              </w:rPr>
            </w:pPr>
            <w:r w:rsidDel="00000000" w:rsidR="00000000" w:rsidRPr="00000000">
              <w:rPr>
                <w:b w:val="0"/>
                <w:sz w:val="20"/>
                <w:szCs w:val="20"/>
                <w:rtl w:val="0"/>
              </w:rPr>
              <w:t xml:space="preserve">Frecuente</w:t>
            </w:r>
          </w:p>
        </w:tc>
        <w:tc>
          <w:tcPr/>
          <w:p w:rsidR="00000000" w:rsidDel="00000000" w:rsidP="00000000" w:rsidRDefault="00000000" w:rsidRPr="00000000" w14:paraId="0000021D">
            <w:pPr>
              <w:jc w:val="both"/>
              <w:rPr>
                <w:b w:val="0"/>
                <w:sz w:val="20"/>
                <w:szCs w:val="20"/>
              </w:rPr>
            </w:pPr>
            <w:r w:rsidDel="00000000" w:rsidR="00000000" w:rsidRPr="00000000">
              <w:rPr>
                <w:b w:val="0"/>
                <w:sz w:val="20"/>
                <w:szCs w:val="20"/>
                <w:rtl w:val="0"/>
              </w:rPr>
              <w:t xml:space="preserve">Mensualmente</w:t>
            </w:r>
          </w:p>
        </w:tc>
      </w:tr>
      <w:tr>
        <w:trPr>
          <w:cantSplit w:val="0"/>
          <w:tblHeader w:val="0"/>
        </w:trPr>
        <w:tc>
          <w:tcPr/>
          <w:p w:rsidR="00000000" w:rsidDel="00000000" w:rsidP="00000000" w:rsidRDefault="00000000" w:rsidRPr="00000000" w14:paraId="0000021E">
            <w:pPr>
              <w:jc w:val="both"/>
              <w:rPr>
                <w:b w:val="0"/>
                <w:sz w:val="20"/>
                <w:szCs w:val="20"/>
              </w:rPr>
            </w:pPr>
            <w:r w:rsidDel="00000000" w:rsidR="00000000" w:rsidRPr="00000000">
              <w:rPr>
                <w:b w:val="0"/>
                <w:sz w:val="20"/>
                <w:szCs w:val="20"/>
                <w:rtl w:val="0"/>
              </w:rPr>
              <w:t xml:space="preserve">M</w:t>
            </w:r>
          </w:p>
        </w:tc>
        <w:tc>
          <w:tcPr/>
          <w:p w:rsidR="00000000" w:rsidDel="00000000" w:rsidP="00000000" w:rsidRDefault="00000000" w:rsidRPr="00000000" w14:paraId="0000021F">
            <w:pPr>
              <w:jc w:val="both"/>
              <w:rPr>
                <w:b w:val="0"/>
                <w:sz w:val="20"/>
                <w:szCs w:val="20"/>
              </w:rPr>
            </w:pPr>
            <w:r w:rsidDel="00000000" w:rsidR="00000000" w:rsidRPr="00000000">
              <w:rPr>
                <w:b w:val="0"/>
                <w:sz w:val="20"/>
                <w:szCs w:val="20"/>
                <w:rtl w:val="0"/>
              </w:rPr>
              <w:t xml:space="preserve">1</w:t>
            </w:r>
          </w:p>
        </w:tc>
        <w:tc>
          <w:tcPr/>
          <w:p w:rsidR="00000000" w:rsidDel="00000000" w:rsidP="00000000" w:rsidRDefault="00000000" w:rsidRPr="00000000" w14:paraId="00000220">
            <w:pPr>
              <w:jc w:val="both"/>
              <w:rPr>
                <w:b w:val="0"/>
                <w:sz w:val="20"/>
                <w:szCs w:val="20"/>
              </w:rPr>
            </w:pPr>
            <w:r w:rsidDel="00000000" w:rsidR="00000000" w:rsidRPr="00000000">
              <w:rPr>
                <w:b w:val="0"/>
                <w:sz w:val="20"/>
                <w:szCs w:val="20"/>
                <w:rtl w:val="0"/>
              </w:rPr>
              <w:t xml:space="preserve">Normal</w:t>
            </w:r>
          </w:p>
        </w:tc>
        <w:tc>
          <w:tcPr/>
          <w:p w:rsidR="00000000" w:rsidDel="00000000" w:rsidP="00000000" w:rsidRDefault="00000000" w:rsidRPr="00000000" w14:paraId="00000221">
            <w:pPr>
              <w:jc w:val="both"/>
              <w:rPr>
                <w:b w:val="0"/>
                <w:sz w:val="20"/>
                <w:szCs w:val="20"/>
              </w:rPr>
            </w:pPr>
            <w:r w:rsidDel="00000000" w:rsidR="00000000" w:rsidRPr="00000000">
              <w:rPr>
                <w:b w:val="0"/>
                <w:sz w:val="20"/>
                <w:szCs w:val="20"/>
                <w:rtl w:val="0"/>
              </w:rPr>
              <w:t xml:space="preserve">Una vez al año</w:t>
            </w:r>
          </w:p>
        </w:tc>
      </w:tr>
      <w:tr>
        <w:trPr>
          <w:cantSplit w:val="0"/>
          <w:tblHeader w:val="0"/>
        </w:trPr>
        <w:tc>
          <w:tcPr/>
          <w:p w:rsidR="00000000" w:rsidDel="00000000" w:rsidP="00000000" w:rsidRDefault="00000000" w:rsidRPr="00000000" w14:paraId="00000222">
            <w:pPr>
              <w:jc w:val="both"/>
              <w:rPr>
                <w:b w:val="0"/>
                <w:sz w:val="20"/>
                <w:szCs w:val="20"/>
              </w:rPr>
            </w:pPr>
            <w:r w:rsidDel="00000000" w:rsidR="00000000" w:rsidRPr="00000000">
              <w:rPr>
                <w:b w:val="0"/>
                <w:sz w:val="20"/>
                <w:szCs w:val="20"/>
                <w:rtl w:val="0"/>
              </w:rPr>
              <w:t xml:space="preserve">B</w:t>
            </w:r>
          </w:p>
        </w:tc>
        <w:tc>
          <w:tcPr/>
          <w:p w:rsidR="00000000" w:rsidDel="00000000" w:rsidP="00000000" w:rsidRDefault="00000000" w:rsidRPr="00000000" w14:paraId="00000223">
            <w:pPr>
              <w:jc w:val="both"/>
              <w:rPr>
                <w:b w:val="0"/>
                <w:sz w:val="20"/>
                <w:szCs w:val="20"/>
              </w:rPr>
            </w:pPr>
            <w:r w:rsidDel="00000000" w:rsidR="00000000" w:rsidRPr="00000000">
              <w:rPr>
                <w:b w:val="0"/>
                <w:sz w:val="20"/>
                <w:szCs w:val="20"/>
                <w:rtl w:val="0"/>
              </w:rPr>
              <w:t xml:space="preserve">1/10</w:t>
            </w:r>
          </w:p>
        </w:tc>
        <w:tc>
          <w:tcPr/>
          <w:p w:rsidR="00000000" w:rsidDel="00000000" w:rsidP="00000000" w:rsidRDefault="00000000" w:rsidRPr="00000000" w14:paraId="00000224">
            <w:pPr>
              <w:jc w:val="both"/>
              <w:rPr>
                <w:b w:val="0"/>
                <w:sz w:val="20"/>
                <w:szCs w:val="20"/>
              </w:rPr>
            </w:pPr>
            <w:r w:rsidDel="00000000" w:rsidR="00000000" w:rsidRPr="00000000">
              <w:rPr>
                <w:b w:val="0"/>
                <w:sz w:val="20"/>
                <w:szCs w:val="20"/>
                <w:rtl w:val="0"/>
              </w:rPr>
              <w:t xml:space="preserve">Poco frecuente</w:t>
            </w:r>
          </w:p>
        </w:tc>
        <w:tc>
          <w:tcPr/>
          <w:p w:rsidR="00000000" w:rsidDel="00000000" w:rsidP="00000000" w:rsidRDefault="00000000" w:rsidRPr="00000000" w14:paraId="00000225">
            <w:pPr>
              <w:jc w:val="both"/>
              <w:rPr>
                <w:b w:val="0"/>
                <w:sz w:val="20"/>
                <w:szCs w:val="20"/>
              </w:rPr>
            </w:pPr>
            <w:r w:rsidDel="00000000" w:rsidR="00000000" w:rsidRPr="00000000">
              <w:rPr>
                <w:b w:val="0"/>
                <w:sz w:val="20"/>
                <w:szCs w:val="20"/>
                <w:rtl w:val="0"/>
              </w:rPr>
              <w:t xml:space="preserve">Cada varios años</w:t>
            </w:r>
          </w:p>
        </w:tc>
      </w:tr>
      <w:tr>
        <w:trPr>
          <w:cantSplit w:val="0"/>
          <w:tblHeader w:val="0"/>
        </w:trPr>
        <w:tc>
          <w:tcPr/>
          <w:p w:rsidR="00000000" w:rsidDel="00000000" w:rsidP="00000000" w:rsidRDefault="00000000" w:rsidRPr="00000000" w14:paraId="00000226">
            <w:pPr>
              <w:jc w:val="both"/>
              <w:rPr>
                <w:b w:val="0"/>
                <w:sz w:val="20"/>
                <w:szCs w:val="20"/>
              </w:rPr>
            </w:pPr>
            <w:r w:rsidDel="00000000" w:rsidR="00000000" w:rsidRPr="00000000">
              <w:rPr>
                <w:b w:val="0"/>
                <w:sz w:val="20"/>
                <w:szCs w:val="20"/>
                <w:rtl w:val="0"/>
              </w:rPr>
              <w:t xml:space="preserve">MB</w:t>
            </w:r>
          </w:p>
        </w:tc>
        <w:tc>
          <w:tcPr/>
          <w:p w:rsidR="00000000" w:rsidDel="00000000" w:rsidP="00000000" w:rsidRDefault="00000000" w:rsidRPr="00000000" w14:paraId="00000227">
            <w:pPr>
              <w:jc w:val="both"/>
              <w:rPr>
                <w:b w:val="0"/>
                <w:sz w:val="20"/>
                <w:szCs w:val="20"/>
              </w:rPr>
            </w:pPr>
            <w:r w:rsidDel="00000000" w:rsidR="00000000" w:rsidRPr="00000000">
              <w:rPr>
                <w:b w:val="0"/>
                <w:sz w:val="20"/>
                <w:szCs w:val="20"/>
                <w:rtl w:val="0"/>
              </w:rPr>
              <w:t xml:space="preserve">1/100</w:t>
            </w:r>
          </w:p>
        </w:tc>
        <w:tc>
          <w:tcPr/>
          <w:p w:rsidR="00000000" w:rsidDel="00000000" w:rsidP="00000000" w:rsidRDefault="00000000" w:rsidRPr="00000000" w14:paraId="00000228">
            <w:pPr>
              <w:jc w:val="both"/>
              <w:rPr>
                <w:b w:val="0"/>
                <w:sz w:val="20"/>
                <w:szCs w:val="20"/>
              </w:rPr>
            </w:pPr>
            <w:r w:rsidDel="00000000" w:rsidR="00000000" w:rsidRPr="00000000">
              <w:rPr>
                <w:b w:val="0"/>
                <w:sz w:val="20"/>
                <w:szCs w:val="20"/>
                <w:rtl w:val="0"/>
              </w:rPr>
              <w:t xml:space="preserve">Muy poco frecuente</w:t>
            </w:r>
          </w:p>
        </w:tc>
        <w:tc>
          <w:tcPr/>
          <w:p w:rsidR="00000000" w:rsidDel="00000000" w:rsidP="00000000" w:rsidRDefault="00000000" w:rsidRPr="00000000" w14:paraId="00000229">
            <w:pPr>
              <w:jc w:val="both"/>
              <w:rPr>
                <w:b w:val="0"/>
                <w:sz w:val="20"/>
                <w:szCs w:val="20"/>
              </w:rPr>
            </w:pPr>
            <w:r w:rsidDel="00000000" w:rsidR="00000000" w:rsidRPr="00000000">
              <w:rPr>
                <w:b w:val="0"/>
                <w:sz w:val="20"/>
                <w:szCs w:val="20"/>
                <w:rtl w:val="0"/>
              </w:rPr>
              <w:t xml:space="preserve">siglos</w:t>
            </w:r>
          </w:p>
        </w:tc>
      </w:tr>
    </w:tbl>
    <w:p w:rsidR="00000000" w:rsidDel="00000000" w:rsidP="00000000" w:rsidRDefault="00000000" w:rsidRPr="00000000" w14:paraId="0000022A">
      <w:pPr>
        <w:pBdr>
          <w:top w:space="0" w:sz="0" w:val="nil"/>
          <w:left w:space="0" w:sz="0" w:val="nil"/>
          <w:bottom w:space="0" w:sz="0" w:val="nil"/>
          <w:right w:space="0" w:sz="0" w:val="nil"/>
          <w:between w:space="0" w:sz="0" w:val="nil"/>
        </w:pBdr>
        <w:ind w:left="2409.448818897638" w:firstLine="0"/>
        <w:jc w:val="both"/>
        <w:rPr>
          <w:color w:val="3c78d8"/>
          <w:sz w:val="16"/>
          <w:szCs w:val="16"/>
        </w:rPr>
      </w:pPr>
      <w:r w:rsidDel="00000000" w:rsidR="00000000" w:rsidRPr="00000000">
        <w:rPr>
          <w:b w:val="1"/>
          <w:color w:val="000000"/>
          <w:sz w:val="20"/>
          <w:szCs w:val="20"/>
          <w:rtl w:val="0"/>
        </w:rPr>
        <w:t xml:space="preserve">Nota.</w:t>
      </w:r>
      <w:r w:rsidDel="00000000" w:rsidR="00000000" w:rsidRPr="00000000">
        <w:rPr>
          <w:color w:val="000000"/>
          <w:sz w:val="20"/>
          <w:szCs w:val="20"/>
          <w:rtl w:val="0"/>
        </w:rPr>
        <w:t xml:space="preserve"> </w:t>
      </w:r>
      <w:r w:rsidDel="00000000" w:rsidR="00000000" w:rsidRPr="00000000">
        <w:rPr>
          <w:color w:val="3c78d8"/>
          <w:sz w:val="16"/>
          <w:szCs w:val="16"/>
          <w:rtl w:val="0"/>
        </w:rPr>
        <w:t xml:space="preserve">MAGERIT– versión 3.0 Metodología de Análisis y Gestión de Riesgos de los Sistemas de Información https://www.ccn-cert.cni.es/documentos-publicos/1789-magerit-libro-i-metodo/file.html</w:t>
      </w:r>
    </w:p>
    <w:p w:rsidR="00000000" w:rsidDel="00000000" w:rsidP="00000000" w:rsidRDefault="00000000" w:rsidRPr="00000000" w14:paraId="0000022B">
      <w:pPr>
        <w:ind w:left="360" w:firstLine="0"/>
        <w:jc w:val="both"/>
        <w:rPr>
          <w:sz w:val="20"/>
          <w:szCs w:val="20"/>
        </w:rPr>
      </w:pPr>
      <w:r w:rsidDel="00000000" w:rsidR="00000000" w:rsidRPr="00000000">
        <w:rPr>
          <w:rtl w:val="0"/>
        </w:rPr>
      </w:r>
    </w:p>
    <w:p w:rsidR="00000000" w:rsidDel="00000000" w:rsidP="00000000" w:rsidRDefault="00000000" w:rsidRPr="00000000" w14:paraId="0000022C">
      <w:pPr>
        <w:ind w:left="360" w:firstLine="0"/>
        <w:rPr>
          <w:sz w:val="20"/>
          <w:szCs w:val="20"/>
        </w:rPr>
      </w:pPr>
      <w:r w:rsidDel="00000000" w:rsidR="00000000" w:rsidRPr="00000000">
        <w:rPr>
          <w:rtl w:val="0"/>
        </w:rPr>
      </w:r>
    </w:p>
    <w:p w:rsidR="00000000" w:rsidDel="00000000" w:rsidP="00000000" w:rsidRDefault="00000000" w:rsidRPr="00000000" w14:paraId="0000022D">
      <w:pPr>
        <w:numPr>
          <w:ilvl w:val="1"/>
          <w:numId w:val="10"/>
        </w:numPr>
        <w:pBdr>
          <w:top w:space="0" w:sz="0" w:val="nil"/>
          <w:left w:space="0" w:sz="0" w:val="nil"/>
          <w:bottom w:space="0" w:sz="0" w:val="nil"/>
          <w:right w:space="0" w:sz="0" w:val="nil"/>
          <w:between w:space="0" w:sz="0" w:val="nil"/>
        </w:pBdr>
        <w:ind w:left="792" w:hanging="432"/>
        <w:jc w:val="both"/>
        <w:rPr>
          <w:color w:val="000000"/>
          <w:sz w:val="20"/>
          <w:szCs w:val="20"/>
        </w:rPr>
      </w:pPr>
      <w:r w:rsidDel="00000000" w:rsidR="00000000" w:rsidRPr="00000000">
        <w:rPr>
          <w:b w:val="1"/>
          <w:color w:val="000000"/>
          <w:sz w:val="20"/>
          <w:szCs w:val="20"/>
          <w:rtl w:val="0"/>
        </w:rPr>
        <w:t xml:space="preserve">Determinación del impacto potencial</w:t>
      </w:r>
    </w:p>
    <w:p w:rsidR="00000000" w:rsidDel="00000000" w:rsidP="00000000" w:rsidRDefault="00000000" w:rsidRPr="00000000" w14:paraId="0000022E">
      <w:pPr>
        <w:ind w:left="360" w:firstLine="0"/>
        <w:jc w:val="both"/>
        <w:rPr>
          <w:sz w:val="20"/>
          <w:szCs w:val="20"/>
        </w:rPr>
      </w:pPr>
      <w:r w:rsidDel="00000000" w:rsidR="00000000" w:rsidRPr="00000000">
        <w:rPr>
          <w:rtl w:val="0"/>
        </w:rPr>
      </w:r>
    </w:p>
    <w:p w:rsidR="00000000" w:rsidDel="00000000" w:rsidP="00000000" w:rsidRDefault="00000000" w:rsidRPr="00000000" w14:paraId="0000022F">
      <w:pPr>
        <w:ind w:left="360" w:firstLine="0"/>
        <w:jc w:val="both"/>
        <w:rPr>
          <w:sz w:val="20"/>
          <w:szCs w:val="20"/>
        </w:rPr>
      </w:pPr>
      <w:r w:rsidDel="00000000" w:rsidR="00000000" w:rsidRPr="00000000">
        <w:rPr>
          <w:sz w:val="20"/>
          <w:szCs w:val="20"/>
          <w:rtl w:val="0"/>
        </w:rPr>
        <w:t xml:space="preserve">El impacto potencial, se le llama a la medida del daño sobre un activo en particular, a partir de la materialización de una amenaza, este impacto se puede determinar una vez se haya establecido el valor de los activos y su degradación que causa dicha amenaza.</w:t>
      </w:r>
    </w:p>
    <w:p w:rsidR="00000000" w:rsidDel="00000000" w:rsidP="00000000" w:rsidRDefault="00000000" w:rsidRPr="00000000" w14:paraId="00000230">
      <w:pPr>
        <w:jc w:val="both"/>
        <w:rPr>
          <w:sz w:val="20"/>
          <w:szCs w:val="20"/>
        </w:rPr>
      </w:pPr>
      <w:r w:rsidDel="00000000" w:rsidR="00000000" w:rsidRPr="00000000">
        <w:rPr>
          <w:rtl w:val="0"/>
        </w:rPr>
      </w:r>
    </w:p>
    <w:p w:rsidR="00000000" w:rsidDel="00000000" w:rsidP="00000000" w:rsidRDefault="00000000" w:rsidRPr="00000000" w14:paraId="00000231">
      <w:pPr>
        <w:ind w:left="360" w:firstLine="0"/>
        <w:jc w:val="both"/>
        <w:rPr>
          <w:sz w:val="20"/>
          <w:szCs w:val="20"/>
        </w:rPr>
      </w:pPr>
      <w:r w:rsidDel="00000000" w:rsidR="00000000" w:rsidRPr="00000000">
        <w:rPr>
          <w:sz w:val="20"/>
          <w:szCs w:val="20"/>
          <w:rtl w:val="0"/>
        </w:rPr>
        <w:t xml:space="preserve">Teniendo </w:t>
      </w:r>
      <w:commentRangeStart w:id="29"/>
      <w:r w:rsidDel="00000000" w:rsidR="00000000" w:rsidRPr="00000000">
        <w:rPr>
          <w:sz w:val="20"/>
          <w:szCs w:val="20"/>
          <w:rtl w:val="0"/>
        </w:rPr>
        <w:t xml:space="preserve">e</w:t>
      </w:r>
      <w:commentRangeEnd w:id="29"/>
      <w:r w:rsidDel="00000000" w:rsidR="00000000" w:rsidRPr="00000000">
        <w:commentReference w:id="29"/>
      </w:r>
      <w:r w:rsidDel="00000000" w:rsidR="00000000" w:rsidRPr="00000000">
        <w:rPr>
          <w:sz w:val="20"/>
          <w:szCs w:val="20"/>
          <w:rtl w:val="0"/>
        </w:rPr>
        <w:t xml:space="preserve">n cuenta lo anterior sobre la medida del daño se establece el impacto de la siguiente manera:</w:t>
      </w:r>
    </w:p>
    <w:p w:rsidR="00000000" w:rsidDel="00000000" w:rsidP="00000000" w:rsidRDefault="00000000" w:rsidRPr="00000000" w14:paraId="00000232">
      <w:pPr>
        <w:ind w:left="360" w:firstLine="0"/>
        <w:jc w:val="both"/>
        <w:rPr>
          <w:sz w:val="20"/>
          <w:szCs w:val="20"/>
        </w:rPr>
      </w:pPr>
      <w:r w:rsidDel="00000000" w:rsidR="00000000" w:rsidRPr="00000000">
        <w:rPr>
          <w:rtl w:val="0"/>
        </w:rPr>
      </w:r>
    </w:p>
    <w:tbl>
      <w:tblPr>
        <w:tblStyle w:val="Table11"/>
        <w:tblW w:w="960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65"/>
        <w:gridCol w:w="6435"/>
        <w:tblGridChange w:id="0">
          <w:tblGrid>
            <w:gridCol w:w="3165"/>
            <w:gridCol w:w="64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3">
            <w:pPr>
              <w:jc w:val="both"/>
              <w:rPr>
                <w:sz w:val="20"/>
                <w:szCs w:val="20"/>
              </w:rPr>
            </w:pPr>
            <w:r w:rsidDel="00000000" w:rsidR="00000000" w:rsidRPr="00000000">
              <w:rPr>
                <w:rtl w:val="0"/>
              </w:rPr>
            </w:r>
          </w:p>
          <w:p w:rsidR="00000000" w:rsidDel="00000000" w:rsidP="00000000" w:rsidRDefault="00000000" w:rsidRPr="00000000" w14:paraId="00000234">
            <w:pPr>
              <w:jc w:val="both"/>
              <w:rPr>
                <w:sz w:val="20"/>
                <w:szCs w:val="20"/>
              </w:rPr>
            </w:pPr>
            <w:r w:rsidDel="00000000" w:rsidR="00000000" w:rsidRPr="00000000">
              <w:rPr>
                <w:rtl w:val="0"/>
              </w:rPr>
            </w:r>
          </w:p>
          <w:p w:rsidR="00000000" w:rsidDel="00000000" w:rsidP="00000000" w:rsidRDefault="00000000" w:rsidRPr="00000000" w14:paraId="00000235">
            <w:pPr>
              <w:jc w:val="both"/>
              <w:rPr>
                <w:sz w:val="20"/>
                <w:szCs w:val="20"/>
              </w:rPr>
            </w:pPr>
            <w:r w:rsidDel="00000000" w:rsidR="00000000" w:rsidRPr="00000000">
              <w:rPr>
                <w:rtl w:val="0"/>
              </w:rPr>
            </w:r>
          </w:p>
          <w:p w:rsidR="00000000" w:rsidDel="00000000" w:rsidP="00000000" w:rsidRDefault="00000000" w:rsidRPr="00000000" w14:paraId="00000236">
            <w:pPr>
              <w:jc w:val="both"/>
              <w:rPr>
                <w:sz w:val="20"/>
                <w:szCs w:val="20"/>
              </w:rPr>
            </w:pPr>
            <w:r w:rsidDel="00000000" w:rsidR="00000000" w:rsidRPr="00000000">
              <w:rPr>
                <w:rtl w:val="0"/>
              </w:rPr>
            </w:r>
          </w:p>
          <w:p w:rsidR="00000000" w:rsidDel="00000000" w:rsidP="00000000" w:rsidRDefault="00000000" w:rsidRPr="00000000" w14:paraId="00000237">
            <w:pPr>
              <w:jc w:val="both"/>
              <w:rPr>
                <w:sz w:val="20"/>
                <w:szCs w:val="20"/>
              </w:rPr>
            </w:pPr>
            <w:r w:rsidDel="00000000" w:rsidR="00000000" w:rsidRPr="00000000">
              <w:rPr>
                <w:rtl w:val="0"/>
              </w:rPr>
            </w:r>
          </w:p>
          <w:p w:rsidR="00000000" w:rsidDel="00000000" w:rsidP="00000000" w:rsidRDefault="00000000" w:rsidRPr="00000000" w14:paraId="00000238">
            <w:pPr>
              <w:jc w:val="both"/>
              <w:rPr>
                <w:sz w:val="20"/>
                <w:szCs w:val="20"/>
              </w:rPr>
            </w:pPr>
            <w:r w:rsidDel="00000000" w:rsidR="00000000" w:rsidRPr="00000000">
              <w:rPr>
                <w:rtl w:val="0"/>
              </w:rPr>
            </w:r>
          </w:p>
          <w:p w:rsidR="00000000" w:rsidDel="00000000" w:rsidP="00000000" w:rsidRDefault="00000000" w:rsidRPr="00000000" w14:paraId="00000239">
            <w:pPr>
              <w:jc w:val="both"/>
              <w:rPr>
                <w:sz w:val="20"/>
                <w:szCs w:val="20"/>
              </w:rPr>
            </w:pPr>
            <w:r w:rsidDel="00000000" w:rsidR="00000000" w:rsidRPr="00000000">
              <w:rPr>
                <w:sz w:val="20"/>
                <w:szCs w:val="20"/>
              </w:rPr>
              <w:drawing>
                <wp:inline distB="114300" distT="114300" distL="114300" distR="114300">
                  <wp:extent cx="1876425" cy="2030905"/>
                  <wp:effectExtent b="0" l="0" r="0" t="0"/>
                  <wp:docPr id="14"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1876425" cy="2030905"/>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jc w:val="both"/>
              <w:rPr>
                <w:sz w:val="20"/>
                <w:szCs w:val="20"/>
              </w:rPr>
            </w:pPr>
            <w:r w:rsidDel="00000000" w:rsidR="00000000" w:rsidRPr="00000000">
              <w:rPr>
                <w:rtl w:val="0"/>
              </w:rPr>
            </w:r>
          </w:p>
          <w:p w:rsidR="00000000" w:rsidDel="00000000" w:rsidP="00000000" w:rsidRDefault="00000000" w:rsidRPr="00000000" w14:paraId="0000023B">
            <w:pPr>
              <w:jc w:val="both"/>
              <w:rPr>
                <w:color w:val="3c78d8"/>
                <w:sz w:val="12"/>
                <w:szCs w:val="12"/>
              </w:rPr>
            </w:pPr>
            <w:r w:rsidDel="00000000" w:rsidR="00000000" w:rsidRPr="00000000">
              <w:rPr>
                <w:sz w:val="16"/>
                <w:szCs w:val="16"/>
                <w:rtl w:val="0"/>
              </w:rPr>
              <w:t xml:space="preserve">Referencia de imagen:</w:t>
            </w:r>
            <w:r w:rsidDel="00000000" w:rsidR="00000000" w:rsidRPr="00000000">
              <w:rPr>
                <w:rtl w:val="0"/>
              </w:rPr>
            </w:r>
          </w:p>
          <w:p w:rsidR="00000000" w:rsidDel="00000000" w:rsidP="00000000" w:rsidRDefault="00000000" w:rsidRPr="00000000" w14:paraId="0000023C">
            <w:pPr>
              <w:jc w:val="both"/>
              <w:rPr>
                <w:color w:val="3c78d8"/>
                <w:sz w:val="12"/>
                <w:szCs w:val="12"/>
              </w:rPr>
            </w:pPr>
            <w:r w:rsidDel="00000000" w:rsidR="00000000" w:rsidRPr="00000000">
              <w:rPr>
                <w:color w:val="3c78d8"/>
                <w:sz w:val="12"/>
                <w:szCs w:val="12"/>
                <w:rtl w:val="0"/>
              </w:rPr>
              <w:t xml:space="preserve">https://as2.ftcdn.net/v2/jpg/01/78/07/93/1000_F_178079390_vhf139D4N4bASLuta9PELoFfih38UP7G.jpg</w:t>
            </w:r>
          </w:p>
          <w:p w:rsidR="00000000" w:rsidDel="00000000" w:rsidP="00000000" w:rsidRDefault="00000000" w:rsidRPr="00000000" w14:paraId="0000023D">
            <w:pPr>
              <w:jc w:val="both"/>
              <w:rPr>
                <w:sz w:val="20"/>
                <w:szCs w:val="20"/>
              </w:rPr>
            </w:pPr>
            <w:r w:rsidDel="00000000" w:rsidR="00000000" w:rsidRPr="00000000">
              <w:rPr>
                <w:rtl w:val="0"/>
              </w:rPr>
            </w:r>
          </w:p>
          <w:p w:rsidR="00000000" w:rsidDel="00000000" w:rsidP="00000000" w:rsidRDefault="00000000" w:rsidRPr="00000000" w14:paraId="0000023E">
            <w:pPr>
              <w:jc w:val="both"/>
              <w:rPr>
                <w:sz w:val="20"/>
                <w:szCs w:val="20"/>
              </w:rPr>
            </w:pPr>
            <w:r w:rsidDel="00000000" w:rsidR="00000000" w:rsidRPr="00000000">
              <w:rPr>
                <w:rtl w:val="0"/>
              </w:rPr>
            </w:r>
          </w:p>
          <w:p w:rsidR="00000000" w:rsidDel="00000000" w:rsidP="00000000" w:rsidRDefault="00000000" w:rsidRPr="00000000" w14:paraId="0000023F">
            <w:pPr>
              <w:jc w:val="both"/>
              <w:rPr>
                <w:sz w:val="20"/>
                <w:szCs w:val="20"/>
              </w:rPr>
            </w:pPr>
            <w:r w:rsidDel="00000000" w:rsidR="00000000" w:rsidRPr="00000000">
              <w:rPr>
                <w:rtl w:val="0"/>
              </w:rPr>
            </w:r>
          </w:p>
          <w:p w:rsidR="00000000" w:rsidDel="00000000" w:rsidP="00000000" w:rsidRDefault="00000000" w:rsidRPr="00000000" w14:paraId="00000240">
            <w:pPr>
              <w:jc w:val="both"/>
              <w:rPr>
                <w:sz w:val="20"/>
                <w:szCs w:val="20"/>
              </w:rPr>
            </w:pPr>
            <w:r w:rsidDel="00000000" w:rsidR="00000000" w:rsidRPr="00000000">
              <w:rPr>
                <w:rtl w:val="0"/>
              </w:rPr>
            </w:r>
          </w:p>
          <w:p w:rsidR="00000000" w:rsidDel="00000000" w:rsidP="00000000" w:rsidRDefault="00000000" w:rsidRPr="00000000" w14:paraId="00000241">
            <w:pPr>
              <w:jc w:val="both"/>
              <w:rPr>
                <w:sz w:val="20"/>
                <w:szCs w:val="20"/>
              </w:rPr>
            </w:pPr>
            <w:r w:rsidDel="00000000" w:rsidR="00000000" w:rsidRPr="00000000">
              <w:rPr>
                <w:rtl w:val="0"/>
              </w:rPr>
            </w:r>
          </w:p>
          <w:p w:rsidR="00000000" w:rsidDel="00000000" w:rsidP="00000000" w:rsidRDefault="00000000" w:rsidRPr="00000000" w14:paraId="00000242">
            <w:pPr>
              <w:jc w:val="both"/>
              <w:rPr>
                <w:sz w:val="20"/>
                <w:szCs w:val="20"/>
              </w:rPr>
            </w:pPr>
            <w:r w:rsidDel="00000000" w:rsidR="00000000" w:rsidRPr="00000000">
              <w:rPr>
                <w:rtl w:val="0"/>
              </w:rPr>
            </w:r>
          </w:p>
          <w:p w:rsidR="00000000" w:rsidDel="00000000" w:rsidP="00000000" w:rsidRDefault="00000000" w:rsidRPr="00000000" w14:paraId="00000243">
            <w:pPr>
              <w:jc w:val="both"/>
              <w:rPr>
                <w:sz w:val="20"/>
                <w:szCs w:val="20"/>
              </w:rPr>
            </w:pPr>
            <w:r w:rsidDel="00000000" w:rsidR="00000000" w:rsidRPr="00000000">
              <w:rPr>
                <w:rtl w:val="0"/>
              </w:rPr>
            </w:r>
          </w:p>
          <w:p w:rsidR="00000000" w:rsidDel="00000000" w:rsidP="00000000" w:rsidRDefault="00000000" w:rsidRPr="00000000" w14:paraId="00000244">
            <w:pPr>
              <w:jc w:val="both"/>
              <w:rPr>
                <w:sz w:val="20"/>
                <w:szCs w:val="20"/>
              </w:rPr>
            </w:pPr>
            <w:r w:rsidDel="00000000" w:rsidR="00000000" w:rsidRPr="00000000">
              <w:rPr>
                <w:rtl w:val="0"/>
              </w:rPr>
            </w:r>
          </w:p>
          <w:p w:rsidR="00000000" w:rsidDel="00000000" w:rsidP="00000000" w:rsidRDefault="00000000" w:rsidRPr="00000000" w14:paraId="00000245">
            <w:pPr>
              <w:jc w:val="both"/>
              <w:rPr>
                <w:sz w:val="20"/>
                <w:szCs w:val="20"/>
              </w:rPr>
            </w:pPr>
            <w:r w:rsidDel="00000000" w:rsidR="00000000" w:rsidRPr="00000000">
              <w:rPr>
                <w:rtl w:val="0"/>
              </w:rPr>
            </w:r>
          </w:p>
          <w:p w:rsidR="00000000" w:rsidDel="00000000" w:rsidP="00000000" w:rsidRDefault="00000000" w:rsidRPr="00000000" w14:paraId="00000246">
            <w:pPr>
              <w:jc w:val="both"/>
              <w:rPr>
                <w:sz w:val="20"/>
                <w:szCs w:val="20"/>
              </w:rPr>
            </w:pPr>
            <w:r w:rsidDel="00000000" w:rsidR="00000000" w:rsidRPr="00000000">
              <w:rPr>
                <w:rtl w:val="0"/>
              </w:rPr>
            </w:r>
          </w:p>
          <w:p w:rsidR="00000000" w:rsidDel="00000000" w:rsidP="00000000" w:rsidRDefault="00000000" w:rsidRPr="00000000" w14:paraId="00000247">
            <w:pPr>
              <w:jc w:val="both"/>
              <w:rPr>
                <w:sz w:val="20"/>
                <w:szCs w:val="20"/>
              </w:rPr>
            </w:pPr>
            <w:r w:rsidDel="00000000" w:rsidR="00000000" w:rsidRPr="00000000">
              <w:rPr>
                <w:rtl w:val="0"/>
              </w:rPr>
            </w:r>
          </w:p>
          <w:p w:rsidR="00000000" w:rsidDel="00000000" w:rsidP="00000000" w:rsidRDefault="00000000" w:rsidRPr="00000000" w14:paraId="00000248">
            <w:pPr>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9">
            <w:pPr>
              <w:jc w:val="both"/>
              <w:rPr>
                <w:sz w:val="20"/>
                <w:szCs w:val="20"/>
              </w:rPr>
            </w:pPr>
            <w:r w:rsidDel="00000000" w:rsidR="00000000" w:rsidRPr="00000000">
              <w:rPr>
                <w:rtl w:val="0"/>
              </w:rPr>
            </w:r>
          </w:p>
          <w:p w:rsidR="00000000" w:rsidDel="00000000" w:rsidP="00000000" w:rsidRDefault="00000000" w:rsidRPr="00000000" w14:paraId="0000024A">
            <w:pPr>
              <w:numPr>
                <w:ilvl w:val="0"/>
                <w:numId w:val="3"/>
              </w:numPr>
              <w:ind w:left="283" w:hanging="360"/>
              <w:jc w:val="both"/>
              <w:rPr>
                <w:b w:val="0"/>
                <w:sz w:val="20"/>
                <w:szCs w:val="20"/>
              </w:rPr>
            </w:pPr>
            <w:r w:rsidDel="00000000" w:rsidR="00000000" w:rsidRPr="00000000">
              <w:rPr>
                <w:b w:val="0"/>
                <w:sz w:val="20"/>
                <w:szCs w:val="20"/>
                <w:rtl w:val="0"/>
              </w:rPr>
              <w:t xml:space="preserve">Se calcula para cada activo, por cada amenaza y en cada dimensión de valoración.</w:t>
            </w:r>
          </w:p>
          <w:p w:rsidR="00000000" w:rsidDel="00000000" w:rsidP="00000000" w:rsidRDefault="00000000" w:rsidRPr="00000000" w14:paraId="0000024B">
            <w:pPr>
              <w:numPr>
                <w:ilvl w:val="0"/>
                <w:numId w:val="3"/>
              </w:numPr>
              <w:ind w:left="283" w:hanging="360"/>
              <w:jc w:val="both"/>
              <w:rPr>
                <w:b w:val="0"/>
                <w:sz w:val="20"/>
                <w:szCs w:val="20"/>
              </w:rPr>
            </w:pPr>
            <w:r w:rsidDel="00000000" w:rsidR="00000000" w:rsidRPr="00000000">
              <w:rPr>
                <w:b w:val="0"/>
                <w:sz w:val="20"/>
                <w:szCs w:val="20"/>
                <w:rtl w:val="0"/>
              </w:rPr>
              <w:t xml:space="preserve">El impacto se incrementa, cuando mayor es el valor propio de un activo y mayor se degrade el activo de información, así como cuando el activo depende de otros sistemas o viceversa</w:t>
            </w:r>
          </w:p>
          <w:p w:rsidR="00000000" w:rsidDel="00000000" w:rsidP="00000000" w:rsidRDefault="00000000" w:rsidRPr="00000000" w14:paraId="0000024C">
            <w:pPr>
              <w:numPr>
                <w:ilvl w:val="0"/>
                <w:numId w:val="3"/>
              </w:numPr>
              <w:ind w:left="283" w:hanging="360"/>
              <w:jc w:val="both"/>
              <w:rPr>
                <w:b w:val="0"/>
                <w:sz w:val="20"/>
                <w:szCs w:val="20"/>
              </w:rPr>
            </w:pPr>
            <w:r w:rsidDel="00000000" w:rsidR="00000000" w:rsidRPr="00000000">
              <w:rPr>
                <w:b w:val="0"/>
                <w:sz w:val="20"/>
                <w:szCs w:val="20"/>
                <w:rtl w:val="0"/>
              </w:rPr>
              <w:t xml:space="preserve">El impacto es mayor de acuerdo a su dependencia del mismo.</w:t>
            </w:r>
          </w:p>
          <w:p w:rsidR="00000000" w:rsidDel="00000000" w:rsidP="00000000" w:rsidRDefault="00000000" w:rsidRPr="00000000" w14:paraId="0000024D">
            <w:pPr>
              <w:numPr>
                <w:ilvl w:val="0"/>
                <w:numId w:val="3"/>
              </w:numPr>
              <w:ind w:left="283" w:hanging="360"/>
              <w:jc w:val="both"/>
              <w:rPr>
                <w:b w:val="0"/>
                <w:sz w:val="20"/>
                <w:szCs w:val="20"/>
              </w:rPr>
            </w:pPr>
            <w:r w:rsidDel="00000000" w:rsidR="00000000" w:rsidRPr="00000000">
              <w:rPr>
                <w:b w:val="0"/>
                <w:sz w:val="20"/>
                <w:szCs w:val="20"/>
                <w:rtl w:val="0"/>
              </w:rPr>
              <w:t xml:space="preserve">Este impacto, permitirá identificar las consecuencias que tendría una afectación y cómo afectaría a la organización directamente.</w:t>
            </w:r>
          </w:p>
          <w:p w:rsidR="00000000" w:rsidDel="00000000" w:rsidP="00000000" w:rsidRDefault="00000000" w:rsidRPr="00000000" w14:paraId="0000024E">
            <w:pPr>
              <w:numPr>
                <w:ilvl w:val="0"/>
                <w:numId w:val="3"/>
              </w:numPr>
              <w:ind w:left="283" w:hanging="360"/>
              <w:jc w:val="both"/>
              <w:rPr>
                <w:b w:val="0"/>
                <w:sz w:val="20"/>
                <w:szCs w:val="20"/>
              </w:rPr>
            </w:pPr>
            <w:r w:rsidDel="00000000" w:rsidR="00000000" w:rsidRPr="00000000">
              <w:rPr>
                <w:b w:val="0"/>
                <w:sz w:val="20"/>
                <w:szCs w:val="20"/>
                <w:rtl w:val="0"/>
              </w:rPr>
              <w:t xml:space="preserve">El impacto potencial, se puede clasificar de la siguiente manera</w:t>
            </w:r>
          </w:p>
          <w:p w:rsidR="00000000" w:rsidDel="00000000" w:rsidP="00000000" w:rsidRDefault="00000000" w:rsidRPr="00000000" w14:paraId="0000024F">
            <w:pPr>
              <w:jc w:val="both"/>
              <w:rPr>
                <w:b w:val="0"/>
                <w:sz w:val="20"/>
                <w:szCs w:val="20"/>
              </w:rPr>
            </w:pPr>
            <w:r w:rsidDel="00000000" w:rsidR="00000000" w:rsidRPr="00000000">
              <w:rPr>
                <w:rtl w:val="0"/>
              </w:rPr>
            </w:r>
          </w:p>
          <w:p w:rsidR="00000000" w:rsidDel="00000000" w:rsidP="00000000" w:rsidRDefault="00000000" w:rsidRPr="00000000" w14:paraId="00000250">
            <w:pPr>
              <w:ind w:left="283" w:firstLine="0"/>
              <w:jc w:val="both"/>
              <w:rPr>
                <w:b w:val="0"/>
                <w:sz w:val="20"/>
                <w:szCs w:val="20"/>
              </w:rPr>
            </w:pPr>
            <w:r w:rsidDel="00000000" w:rsidR="00000000" w:rsidRPr="00000000">
              <w:rPr>
                <w:b w:val="0"/>
                <w:sz w:val="20"/>
                <w:szCs w:val="20"/>
                <w:rtl w:val="0"/>
              </w:rPr>
              <w:t xml:space="preserve">Impacto acumulado: </w:t>
            </w:r>
          </w:p>
          <w:p w:rsidR="00000000" w:rsidDel="00000000" w:rsidP="00000000" w:rsidRDefault="00000000" w:rsidRPr="00000000" w14:paraId="00000251">
            <w:pPr>
              <w:numPr>
                <w:ilvl w:val="0"/>
                <w:numId w:val="6"/>
              </w:numPr>
              <w:ind w:left="720" w:hanging="360"/>
              <w:jc w:val="both"/>
              <w:rPr>
                <w:b w:val="0"/>
                <w:sz w:val="20"/>
                <w:szCs w:val="20"/>
              </w:rPr>
            </w:pPr>
            <w:r w:rsidDel="00000000" w:rsidR="00000000" w:rsidRPr="00000000">
              <w:rPr>
                <w:b w:val="0"/>
                <w:sz w:val="20"/>
                <w:szCs w:val="20"/>
                <w:rtl w:val="0"/>
              </w:rPr>
              <w:t xml:space="preserve">Se tiene como referencia el valor acumulado.</w:t>
            </w:r>
          </w:p>
          <w:p w:rsidR="00000000" w:rsidDel="00000000" w:rsidP="00000000" w:rsidRDefault="00000000" w:rsidRPr="00000000" w14:paraId="00000252">
            <w:pPr>
              <w:numPr>
                <w:ilvl w:val="0"/>
                <w:numId w:val="6"/>
              </w:numPr>
              <w:ind w:left="720" w:hanging="360"/>
              <w:jc w:val="both"/>
              <w:rPr>
                <w:b w:val="0"/>
                <w:sz w:val="20"/>
                <w:szCs w:val="20"/>
              </w:rPr>
            </w:pPr>
            <w:r w:rsidDel="00000000" w:rsidR="00000000" w:rsidRPr="00000000">
              <w:rPr>
                <w:b w:val="0"/>
                <w:sz w:val="20"/>
                <w:szCs w:val="20"/>
                <w:rtl w:val="0"/>
              </w:rPr>
              <w:t xml:space="preserve">Las amenazas a las que se puede enfrentar un activo</w:t>
            </w:r>
          </w:p>
          <w:p w:rsidR="00000000" w:rsidDel="00000000" w:rsidP="00000000" w:rsidRDefault="00000000" w:rsidRPr="00000000" w14:paraId="00000253">
            <w:pPr>
              <w:numPr>
                <w:ilvl w:val="0"/>
                <w:numId w:val="6"/>
              </w:numPr>
              <w:ind w:left="720" w:hanging="360"/>
              <w:jc w:val="both"/>
              <w:rPr>
                <w:b w:val="0"/>
                <w:sz w:val="20"/>
                <w:szCs w:val="20"/>
              </w:rPr>
            </w:pPr>
            <w:r w:rsidDel="00000000" w:rsidR="00000000" w:rsidRPr="00000000">
              <w:rPr>
                <w:b w:val="0"/>
                <w:sz w:val="20"/>
                <w:szCs w:val="20"/>
                <w:rtl w:val="0"/>
              </w:rPr>
              <w:t xml:space="preserve">Puede acumularse sobre activos que no sean dependientes entre sí, y no hereden valor de un activo superior.</w:t>
              <w:tab/>
            </w:r>
          </w:p>
          <w:p w:rsidR="00000000" w:rsidDel="00000000" w:rsidP="00000000" w:rsidRDefault="00000000" w:rsidRPr="00000000" w14:paraId="00000254">
            <w:pPr>
              <w:numPr>
                <w:ilvl w:val="0"/>
                <w:numId w:val="6"/>
              </w:numPr>
              <w:ind w:left="720" w:hanging="360"/>
              <w:jc w:val="both"/>
              <w:rPr>
                <w:b w:val="0"/>
                <w:sz w:val="20"/>
                <w:szCs w:val="20"/>
              </w:rPr>
            </w:pPr>
            <w:r w:rsidDel="00000000" w:rsidR="00000000" w:rsidRPr="00000000">
              <w:rPr>
                <w:b w:val="0"/>
                <w:sz w:val="20"/>
                <w:szCs w:val="20"/>
                <w:rtl w:val="0"/>
              </w:rPr>
              <w:t xml:space="preserve">No se recomienda agregar el impacto acumulado sobre activos que no sean independientes, dado que supondría ponderar el impacto al incluir varias veces el valor acumulado de activos superiores.</w:t>
            </w:r>
          </w:p>
          <w:p w:rsidR="00000000" w:rsidDel="00000000" w:rsidP="00000000" w:rsidRDefault="00000000" w:rsidRPr="00000000" w14:paraId="00000255">
            <w:pPr>
              <w:numPr>
                <w:ilvl w:val="0"/>
                <w:numId w:val="6"/>
              </w:numPr>
              <w:ind w:left="720" w:hanging="360"/>
              <w:jc w:val="both"/>
              <w:rPr>
                <w:b w:val="0"/>
                <w:sz w:val="20"/>
                <w:szCs w:val="20"/>
              </w:rPr>
            </w:pPr>
            <w:r w:rsidDel="00000000" w:rsidR="00000000" w:rsidRPr="00000000">
              <w:rPr>
                <w:b w:val="0"/>
                <w:sz w:val="20"/>
                <w:szCs w:val="20"/>
                <w:rtl w:val="0"/>
              </w:rPr>
              <w:t xml:space="preserve">Pueden concluir el impacto de otras amenazas sobre un mismo activo, aunque se recomienda considerar en qué medida las otras amenazas son independientes y pueden ser concurrentes.</w:t>
            </w:r>
          </w:p>
          <w:p w:rsidR="00000000" w:rsidDel="00000000" w:rsidP="00000000" w:rsidRDefault="00000000" w:rsidRPr="00000000" w14:paraId="00000256">
            <w:pPr>
              <w:numPr>
                <w:ilvl w:val="0"/>
                <w:numId w:val="6"/>
              </w:numPr>
              <w:ind w:left="720" w:hanging="360"/>
              <w:jc w:val="both"/>
              <w:rPr>
                <w:b w:val="0"/>
                <w:sz w:val="20"/>
                <w:szCs w:val="20"/>
              </w:rPr>
            </w:pPr>
            <w:r w:rsidDel="00000000" w:rsidR="00000000" w:rsidRPr="00000000">
              <w:rPr>
                <w:b w:val="0"/>
                <w:sz w:val="20"/>
                <w:szCs w:val="20"/>
                <w:rtl w:val="0"/>
              </w:rPr>
              <w:t xml:space="preserve">El impacto de una amenaza se puede agregar en diferentes dimensiones.</w:t>
            </w:r>
          </w:p>
          <w:p w:rsidR="00000000" w:rsidDel="00000000" w:rsidP="00000000" w:rsidRDefault="00000000" w:rsidRPr="00000000" w14:paraId="00000257">
            <w:pPr>
              <w:jc w:val="both"/>
              <w:rPr>
                <w:b w:val="0"/>
                <w:sz w:val="20"/>
                <w:szCs w:val="20"/>
              </w:rPr>
            </w:pPr>
            <w:r w:rsidDel="00000000" w:rsidR="00000000" w:rsidRPr="00000000">
              <w:rPr>
                <w:rtl w:val="0"/>
              </w:rPr>
            </w:r>
          </w:p>
          <w:p w:rsidR="00000000" w:rsidDel="00000000" w:rsidP="00000000" w:rsidRDefault="00000000" w:rsidRPr="00000000" w14:paraId="00000258">
            <w:pPr>
              <w:ind w:left="708" w:firstLine="0"/>
              <w:jc w:val="both"/>
              <w:rPr>
                <w:b w:val="0"/>
                <w:sz w:val="20"/>
                <w:szCs w:val="20"/>
              </w:rPr>
            </w:pPr>
            <w:r w:rsidDel="00000000" w:rsidR="00000000" w:rsidRPr="00000000">
              <w:rPr>
                <w:b w:val="0"/>
                <w:sz w:val="20"/>
                <w:szCs w:val="20"/>
                <w:rtl w:val="0"/>
              </w:rPr>
              <w:t xml:space="preserve">Impacto repercutido: Se puede aplicar sobre activos de diferente tipo y se determina sobre un activo partir de</w:t>
            </w:r>
          </w:p>
          <w:p w:rsidR="00000000" w:rsidDel="00000000" w:rsidP="00000000" w:rsidRDefault="00000000" w:rsidRPr="00000000" w14:paraId="00000259">
            <w:pPr>
              <w:ind w:firstLine="425"/>
              <w:jc w:val="both"/>
              <w:rPr>
                <w:b w:val="0"/>
                <w:sz w:val="20"/>
                <w:szCs w:val="20"/>
              </w:rPr>
            </w:pPr>
            <w:r w:rsidDel="00000000" w:rsidR="00000000" w:rsidRPr="00000000">
              <w:rPr>
                <w:b w:val="0"/>
                <w:sz w:val="20"/>
                <w:szCs w:val="20"/>
                <w:rtl w:val="0"/>
              </w:rPr>
              <w:t xml:space="preserve">-</w:t>
              <w:tab/>
              <w:t xml:space="preserve">La importancia para la organización</w:t>
            </w:r>
          </w:p>
          <w:p w:rsidR="00000000" w:rsidDel="00000000" w:rsidP="00000000" w:rsidRDefault="00000000" w:rsidRPr="00000000" w14:paraId="0000025A">
            <w:pPr>
              <w:ind w:left="708" w:firstLine="0"/>
              <w:jc w:val="both"/>
              <w:rPr>
                <w:b w:val="0"/>
                <w:sz w:val="20"/>
                <w:szCs w:val="20"/>
              </w:rPr>
            </w:pPr>
            <w:r w:rsidDel="00000000" w:rsidR="00000000" w:rsidRPr="00000000">
              <w:rPr>
                <w:b w:val="0"/>
                <w:sz w:val="20"/>
                <w:szCs w:val="20"/>
                <w:rtl w:val="0"/>
              </w:rPr>
              <w:t xml:space="preserve">Las amenazas a las que están expuestas los activos de los      que depende.</w:t>
            </w:r>
          </w:p>
          <w:p w:rsidR="00000000" w:rsidDel="00000000" w:rsidP="00000000" w:rsidRDefault="00000000" w:rsidRPr="00000000" w14:paraId="0000025B">
            <w:pPr>
              <w:numPr>
                <w:ilvl w:val="0"/>
                <w:numId w:val="5"/>
              </w:numPr>
              <w:ind w:left="720" w:hanging="360"/>
              <w:jc w:val="both"/>
              <w:rPr>
                <w:b w:val="0"/>
                <w:sz w:val="20"/>
                <w:szCs w:val="20"/>
              </w:rPr>
            </w:pPr>
            <w:r w:rsidDel="00000000" w:rsidR="00000000" w:rsidRPr="00000000">
              <w:rPr>
                <w:b w:val="0"/>
                <w:sz w:val="20"/>
                <w:szCs w:val="20"/>
                <w:rtl w:val="0"/>
              </w:rPr>
              <w:t xml:space="preserve">El impacto de una amenaza se puede agregar en diferentes dimensiones.</w:t>
            </w:r>
          </w:p>
          <w:p w:rsidR="00000000" w:rsidDel="00000000" w:rsidP="00000000" w:rsidRDefault="00000000" w:rsidRPr="00000000" w14:paraId="0000025C">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tc>
      </w:tr>
    </w:tbl>
    <w:p w:rsidR="00000000" w:rsidDel="00000000" w:rsidP="00000000" w:rsidRDefault="00000000" w:rsidRPr="00000000" w14:paraId="0000025D">
      <w:pPr>
        <w:ind w:left="360" w:firstLine="0"/>
        <w:jc w:val="both"/>
        <w:rPr>
          <w:sz w:val="20"/>
          <w:szCs w:val="20"/>
        </w:rPr>
      </w:pPr>
      <w:r w:rsidDel="00000000" w:rsidR="00000000" w:rsidRPr="00000000">
        <w:rPr>
          <w:rtl w:val="0"/>
        </w:rPr>
      </w:r>
    </w:p>
    <w:p w:rsidR="00000000" w:rsidDel="00000000" w:rsidP="00000000" w:rsidRDefault="00000000" w:rsidRPr="00000000" w14:paraId="0000025E">
      <w:pPr>
        <w:ind w:left="360" w:firstLine="0"/>
        <w:jc w:val="both"/>
        <w:rPr>
          <w:sz w:val="20"/>
          <w:szCs w:val="20"/>
        </w:rPr>
      </w:pPr>
      <w:r w:rsidDel="00000000" w:rsidR="00000000" w:rsidRPr="00000000">
        <w:rPr>
          <w:rtl w:val="0"/>
        </w:rPr>
      </w:r>
    </w:p>
    <w:p w:rsidR="00000000" w:rsidDel="00000000" w:rsidP="00000000" w:rsidRDefault="00000000" w:rsidRPr="00000000" w14:paraId="0000025F">
      <w:pPr>
        <w:numPr>
          <w:ilvl w:val="1"/>
          <w:numId w:val="10"/>
        </w:numPr>
        <w:pBdr>
          <w:top w:space="0" w:sz="0" w:val="nil"/>
          <w:left w:space="0" w:sz="0" w:val="nil"/>
          <w:bottom w:space="0" w:sz="0" w:val="nil"/>
          <w:right w:space="0" w:sz="0" w:val="nil"/>
          <w:between w:space="0" w:sz="0" w:val="nil"/>
        </w:pBdr>
        <w:ind w:left="792" w:hanging="432"/>
        <w:jc w:val="both"/>
        <w:rPr>
          <w:color w:val="000000"/>
          <w:sz w:val="20"/>
          <w:szCs w:val="20"/>
        </w:rPr>
      </w:pPr>
      <w:r w:rsidDel="00000000" w:rsidR="00000000" w:rsidRPr="00000000">
        <w:rPr>
          <w:b w:val="1"/>
          <w:color w:val="000000"/>
          <w:sz w:val="20"/>
          <w:szCs w:val="20"/>
          <w:rtl w:val="0"/>
        </w:rPr>
        <w:t xml:space="preserve">Determinación del Riesgo Potencial</w:t>
      </w:r>
    </w:p>
    <w:p w:rsidR="00000000" w:rsidDel="00000000" w:rsidP="00000000" w:rsidRDefault="00000000" w:rsidRPr="00000000" w14:paraId="00000260">
      <w:pPr>
        <w:ind w:left="360" w:firstLine="0"/>
        <w:jc w:val="both"/>
        <w:rPr>
          <w:sz w:val="20"/>
          <w:szCs w:val="20"/>
        </w:rPr>
      </w:pPr>
      <w:r w:rsidDel="00000000" w:rsidR="00000000" w:rsidRPr="00000000">
        <w:rPr>
          <w:rtl w:val="0"/>
        </w:rPr>
      </w:r>
    </w:p>
    <w:p w:rsidR="00000000" w:rsidDel="00000000" w:rsidP="00000000" w:rsidRDefault="00000000" w:rsidRPr="00000000" w14:paraId="00000261">
      <w:pPr>
        <w:ind w:left="360" w:firstLine="0"/>
        <w:jc w:val="both"/>
        <w:rPr>
          <w:sz w:val="20"/>
          <w:szCs w:val="20"/>
        </w:rPr>
      </w:pPr>
      <w:r w:rsidDel="00000000" w:rsidR="00000000" w:rsidRPr="00000000">
        <w:rPr>
          <w:sz w:val="20"/>
          <w:szCs w:val="20"/>
          <w:rtl w:val="0"/>
        </w:rPr>
        <w:t xml:space="preserve">El riesgo potencial, se le llama a la medida del daño probable sobre un sistema, teniendo en cuenta el impacto de las amenazas de cada uno de los activos, este riesgo crece con el impacto y la probabilidad, estableciendo las zonas de riesgo como se determinan a continuación:</w:t>
      </w:r>
    </w:p>
    <w:p w:rsidR="00000000" w:rsidDel="00000000" w:rsidP="00000000" w:rsidRDefault="00000000" w:rsidRPr="00000000" w14:paraId="00000262">
      <w:pPr>
        <w:ind w:left="360" w:firstLine="0"/>
        <w:jc w:val="both"/>
        <w:rPr>
          <w:sz w:val="20"/>
          <w:szCs w:val="20"/>
        </w:rPr>
      </w:pPr>
      <w:r w:rsidDel="00000000" w:rsidR="00000000" w:rsidRPr="00000000">
        <w:rPr>
          <w:rtl w:val="0"/>
        </w:rPr>
      </w:r>
    </w:p>
    <w:p w:rsidR="00000000" w:rsidDel="00000000" w:rsidP="00000000" w:rsidRDefault="00000000" w:rsidRPr="00000000" w14:paraId="00000263">
      <w:pPr>
        <w:ind w:left="360" w:firstLine="0"/>
        <w:jc w:val="both"/>
        <w:rPr>
          <w:sz w:val="20"/>
          <w:szCs w:val="20"/>
        </w:rPr>
      </w:pPr>
      <w:r w:rsidDel="00000000" w:rsidR="00000000" w:rsidRPr="00000000">
        <w:rPr>
          <w:rtl w:val="0"/>
        </w:rPr>
      </w:r>
    </w:p>
    <w:p w:rsidR="00000000" w:rsidDel="00000000" w:rsidP="00000000" w:rsidRDefault="00000000" w:rsidRPr="00000000" w14:paraId="00000264">
      <w:pPr>
        <w:numPr>
          <w:ilvl w:val="0"/>
          <w:numId w:val="8"/>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b w:val="1"/>
          <w:color w:val="000000"/>
          <w:sz w:val="20"/>
          <w:szCs w:val="20"/>
          <w:rtl w:val="0"/>
        </w:rPr>
        <w:t xml:space="preserve">Zona 1</w:t>
      </w:r>
      <w:r w:rsidDel="00000000" w:rsidR="00000000" w:rsidRPr="00000000">
        <w:rPr>
          <w:color w:val="000000"/>
          <w:sz w:val="20"/>
          <w:szCs w:val="20"/>
          <w:rtl w:val="0"/>
        </w:rPr>
        <w:t xml:space="preserve">: Zona de riesgo muy probable, así como de alto impacto.</w:t>
      </w:r>
    </w:p>
    <w:p w:rsidR="00000000" w:rsidDel="00000000" w:rsidP="00000000" w:rsidRDefault="00000000" w:rsidRPr="00000000" w14:paraId="00000265">
      <w:pPr>
        <w:numPr>
          <w:ilvl w:val="0"/>
          <w:numId w:val="8"/>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b w:val="1"/>
          <w:color w:val="000000"/>
          <w:sz w:val="20"/>
          <w:szCs w:val="20"/>
          <w:rtl w:val="0"/>
        </w:rPr>
        <w:t xml:space="preserve">Zona 2</w:t>
      </w:r>
      <w:r w:rsidDel="00000000" w:rsidR="00000000" w:rsidRPr="00000000">
        <w:rPr>
          <w:color w:val="000000"/>
          <w:sz w:val="20"/>
          <w:szCs w:val="20"/>
          <w:rtl w:val="0"/>
        </w:rPr>
        <w:t xml:space="preserve">: Franja amarilla: abarca un amplio espectro que representa desde las diferentes situaciones. improbables y de impacto medio, hasta situaciones muy probables, pero de impacto reducido.</w:t>
      </w:r>
    </w:p>
    <w:p w:rsidR="00000000" w:rsidDel="00000000" w:rsidP="00000000" w:rsidRDefault="00000000" w:rsidRPr="00000000" w14:paraId="00000266">
      <w:pPr>
        <w:numPr>
          <w:ilvl w:val="0"/>
          <w:numId w:val="8"/>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b w:val="1"/>
          <w:color w:val="000000"/>
          <w:sz w:val="20"/>
          <w:szCs w:val="20"/>
          <w:rtl w:val="0"/>
        </w:rPr>
        <w:t xml:space="preserve">Zona 3</w:t>
      </w:r>
      <w:r w:rsidDel="00000000" w:rsidR="00000000" w:rsidRPr="00000000">
        <w:rPr>
          <w:color w:val="000000"/>
          <w:sz w:val="20"/>
          <w:szCs w:val="20"/>
          <w:rtl w:val="0"/>
        </w:rPr>
        <w:t xml:space="preserve">: Riesgos poco probables y de bajo impacto.</w:t>
      </w:r>
    </w:p>
    <w:p w:rsidR="00000000" w:rsidDel="00000000" w:rsidP="00000000" w:rsidRDefault="00000000" w:rsidRPr="00000000" w14:paraId="00000267">
      <w:pPr>
        <w:numPr>
          <w:ilvl w:val="0"/>
          <w:numId w:val="8"/>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b w:val="1"/>
          <w:color w:val="000000"/>
          <w:sz w:val="20"/>
          <w:szCs w:val="20"/>
          <w:rtl w:val="0"/>
        </w:rPr>
        <w:t xml:space="preserve">Zona 4</w:t>
      </w:r>
      <w:r w:rsidDel="00000000" w:rsidR="00000000" w:rsidRPr="00000000">
        <w:rPr>
          <w:color w:val="000000"/>
          <w:sz w:val="20"/>
          <w:szCs w:val="20"/>
          <w:rtl w:val="0"/>
        </w:rPr>
        <w:t xml:space="preserve">: Riesgos improbables, de muy alto impacto.</w:t>
      </w:r>
    </w:p>
    <w:p w:rsidR="00000000" w:rsidDel="00000000" w:rsidP="00000000" w:rsidRDefault="00000000" w:rsidRPr="00000000" w14:paraId="00000268">
      <w:pPr>
        <w:ind w:left="360" w:firstLine="0"/>
        <w:jc w:val="both"/>
        <w:rPr>
          <w:sz w:val="20"/>
          <w:szCs w:val="20"/>
        </w:rPr>
      </w:pPr>
      <w:r w:rsidDel="00000000" w:rsidR="00000000" w:rsidRPr="00000000">
        <w:rPr>
          <w:rtl w:val="0"/>
        </w:rPr>
      </w:r>
    </w:p>
    <w:p w:rsidR="00000000" w:rsidDel="00000000" w:rsidP="00000000" w:rsidRDefault="00000000" w:rsidRPr="00000000" w14:paraId="00000269">
      <w:pPr>
        <w:ind w:left="360" w:firstLine="0"/>
        <w:jc w:val="both"/>
        <w:rPr>
          <w:sz w:val="20"/>
          <w:szCs w:val="20"/>
        </w:rPr>
      </w:pPr>
      <w:r w:rsidDel="00000000" w:rsidR="00000000" w:rsidRPr="00000000">
        <w:rPr>
          <w:sz w:val="20"/>
          <w:szCs w:val="20"/>
          <w:rtl w:val="0"/>
        </w:rPr>
        <w:t xml:space="preserve">Estas zonas se pueden representar en un mapa de calor, como se muestra en la figura No. 21.</w:t>
      </w:r>
    </w:p>
    <w:p w:rsidR="00000000" w:rsidDel="00000000" w:rsidP="00000000" w:rsidRDefault="00000000" w:rsidRPr="00000000" w14:paraId="0000026A">
      <w:pPr>
        <w:ind w:left="360" w:firstLine="0"/>
        <w:jc w:val="both"/>
        <w:rPr>
          <w:sz w:val="20"/>
          <w:szCs w:val="20"/>
        </w:rPr>
      </w:pPr>
      <w:r w:rsidDel="00000000" w:rsidR="00000000" w:rsidRPr="00000000">
        <w:rPr>
          <w:sz w:val="20"/>
          <w:szCs w:val="20"/>
          <w:rtl w:val="0"/>
        </w:rPr>
        <w:t xml:space="preserve">.</w:t>
      </w:r>
    </w:p>
    <w:p w:rsidR="00000000" w:rsidDel="00000000" w:rsidP="00000000" w:rsidRDefault="00000000" w:rsidRPr="00000000" w14:paraId="0000026B">
      <w:pPr>
        <w:keepNext w:val="1"/>
        <w:pBdr>
          <w:top w:space="0" w:sz="0" w:val="nil"/>
          <w:left w:space="0" w:sz="0" w:val="nil"/>
          <w:bottom w:space="0" w:sz="0" w:val="nil"/>
          <w:right w:space="0" w:sz="0" w:val="nil"/>
          <w:between w:space="0" w:sz="0" w:val="nil"/>
        </w:pBdr>
        <w:spacing w:after="200" w:line="240" w:lineRule="auto"/>
        <w:ind w:firstLine="2409.448818897638"/>
        <w:rPr>
          <w:b w:val="1"/>
          <w:color w:val="000000"/>
          <w:sz w:val="18"/>
          <w:szCs w:val="18"/>
        </w:rPr>
      </w:pPr>
      <w:r w:rsidDel="00000000" w:rsidR="00000000" w:rsidRPr="00000000">
        <w:rPr>
          <w:b w:val="1"/>
          <w:color w:val="000000"/>
          <w:sz w:val="18"/>
          <w:szCs w:val="18"/>
          <w:rtl w:val="0"/>
        </w:rPr>
        <w:t xml:space="preserve">Figura 2</w:t>
      </w:r>
      <w:r w:rsidDel="00000000" w:rsidR="00000000" w:rsidRPr="00000000">
        <w:rPr>
          <w:b w:val="1"/>
          <w:sz w:val="18"/>
          <w:szCs w:val="18"/>
          <w:rtl w:val="0"/>
        </w:rPr>
        <w:t xml:space="preserve">1</w:t>
      </w:r>
      <w:r w:rsidDel="00000000" w:rsidR="00000000" w:rsidRPr="00000000">
        <w:rPr>
          <w:b w:val="1"/>
          <w:color w:val="000000"/>
          <w:sz w:val="18"/>
          <w:szCs w:val="18"/>
          <w:rtl w:val="0"/>
        </w:rPr>
        <w:t xml:space="preserve"> </w:t>
      </w:r>
    </w:p>
    <w:p w:rsidR="00000000" w:rsidDel="00000000" w:rsidP="00000000" w:rsidRDefault="00000000" w:rsidRPr="00000000" w14:paraId="0000026C">
      <w:pPr>
        <w:keepNext w:val="1"/>
        <w:pBdr>
          <w:top w:space="0" w:sz="0" w:val="nil"/>
          <w:left w:space="0" w:sz="0" w:val="nil"/>
          <w:bottom w:space="0" w:sz="0" w:val="nil"/>
          <w:right w:space="0" w:sz="0" w:val="nil"/>
          <w:between w:space="0" w:sz="0" w:val="nil"/>
        </w:pBdr>
        <w:spacing w:after="200" w:line="240" w:lineRule="auto"/>
        <w:ind w:firstLine="2409.448818897638"/>
        <w:rPr>
          <w:i w:val="1"/>
          <w:color w:val="1f497d"/>
          <w:sz w:val="18"/>
          <w:szCs w:val="18"/>
        </w:rPr>
      </w:pPr>
      <w:r w:rsidDel="00000000" w:rsidR="00000000" w:rsidRPr="00000000">
        <w:rPr>
          <w:i w:val="1"/>
          <w:color w:val="000000"/>
          <w:sz w:val="18"/>
          <w:szCs w:val="18"/>
          <w:rtl w:val="0"/>
        </w:rPr>
        <w:t xml:space="preserve">El riesgo en función del impacto y la probabilidad</w:t>
      </w:r>
      <w:r w:rsidDel="00000000" w:rsidR="00000000" w:rsidRPr="00000000">
        <w:rPr>
          <w:rtl w:val="0"/>
        </w:rPr>
      </w:r>
    </w:p>
    <w:p w:rsidR="00000000" w:rsidDel="00000000" w:rsidP="00000000" w:rsidRDefault="00000000" w:rsidRPr="00000000" w14:paraId="0000026D">
      <w:pPr>
        <w:ind w:left="360" w:firstLine="0"/>
        <w:jc w:val="center"/>
        <w:rPr>
          <w:sz w:val="20"/>
          <w:szCs w:val="20"/>
        </w:rPr>
      </w:pPr>
      <w:r w:rsidDel="00000000" w:rsidR="00000000" w:rsidRPr="00000000">
        <w:rPr/>
        <w:drawing>
          <wp:inline distB="0" distT="0" distL="0" distR="0">
            <wp:extent cx="3940580" cy="2941209"/>
            <wp:effectExtent b="0" l="0" r="0" t="0"/>
            <wp:docPr id="15"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3940580" cy="2941209"/>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ind w:left="2409.448818897638" w:firstLine="0"/>
        <w:jc w:val="both"/>
        <w:rPr>
          <w:sz w:val="20"/>
          <w:szCs w:val="20"/>
        </w:rPr>
      </w:pPr>
      <w:r w:rsidDel="00000000" w:rsidR="00000000" w:rsidRPr="00000000">
        <w:rPr>
          <w:b w:val="1"/>
          <w:color w:val="000000"/>
          <w:sz w:val="20"/>
          <w:szCs w:val="20"/>
          <w:rtl w:val="0"/>
        </w:rPr>
        <w:t xml:space="preserve">Nota:</w:t>
      </w:r>
      <w:r w:rsidDel="00000000" w:rsidR="00000000" w:rsidRPr="00000000">
        <w:rPr>
          <w:color w:val="000000"/>
          <w:sz w:val="20"/>
          <w:szCs w:val="20"/>
          <w:rtl w:val="0"/>
        </w:rPr>
        <w:t xml:space="preserve"> </w:t>
      </w:r>
      <w:r w:rsidDel="00000000" w:rsidR="00000000" w:rsidRPr="00000000">
        <w:rPr>
          <w:sz w:val="20"/>
          <w:szCs w:val="20"/>
          <w:rtl w:val="0"/>
        </w:rPr>
        <w:t xml:space="preserve">Recuperado de MAGERIT– versión 3.0 Metodología de Análisis y Gestión de Riesgos de los Sistemas de Información.</w:t>
      </w:r>
    </w:p>
    <w:p w:rsidR="00000000" w:rsidDel="00000000" w:rsidP="00000000" w:rsidRDefault="00000000" w:rsidRPr="00000000" w14:paraId="0000026F">
      <w:pPr>
        <w:ind w:left="360" w:firstLine="0"/>
        <w:jc w:val="both"/>
        <w:rPr>
          <w:sz w:val="20"/>
          <w:szCs w:val="20"/>
        </w:rPr>
      </w:pPr>
      <w:r w:rsidDel="00000000" w:rsidR="00000000" w:rsidRPr="00000000">
        <w:rPr>
          <w:rtl w:val="0"/>
        </w:rPr>
      </w:r>
    </w:p>
    <w:p w:rsidR="00000000" w:rsidDel="00000000" w:rsidP="00000000" w:rsidRDefault="00000000" w:rsidRPr="00000000" w14:paraId="00000270">
      <w:pPr>
        <w:ind w:left="360" w:firstLine="0"/>
        <w:jc w:val="both"/>
        <w:rPr>
          <w:sz w:val="20"/>
          <w:szCs w:val="20"/>
        </w:rPr>
      </w:pPr>
      <w:r w:rsidDel="00000000" w:rsidR="00000000" w:rsidRPr="00000000">
        <w:rPr>
          <w:sz w:val="20"/>
          <w:szCs w:val="20"/>
          <w:rtl w:val="0"/>
        </w:rPr>
        <w:t xml:space="preserve">A continuación se va a ampliar la información sobre la clasificación de los riesgos:</w:t>
      </w:r>
    </w:p>
    <w:p w:rsidR="00000000" w:rsidDel="00000000" w:rsidP="00000000" w:rsidRDefault="00000000" w:rsidRPr="00000000" w14:paraId="00000271">
      <w:pPr>
        <w:ind w:left="360" w:firstLine="0"/>
        <w:jc w:val="both"/>
        <w:rPr>
          <w:b w:val="1"/>
          <w:sz w:val="20"/>
          <w:szCs w:val="20"/>
        </w:rPr>
      </w:pPr>
      <w:r w:rsidDel="00000000" w:rsidR="00000000" w:rsidRPr="00000000">
        <w:rPr>
          <w:rtl w:val="0"/>
        </w:rPr>
      </w:r>
    </w:p>
    <w:p w:rsidR="00000000" w:rsidDel="00000000" w:rsidP="00000000" w:rsidRDefault="00000000" w:rsidRPr="00000000" w14:paraId="00000272">
      <w:pPr>
        <w:numPr>
          <w:ilvl w:val="0"/>
          <w:numId w:val="7"/>
        </w:numPr>
        <w:ind w:left="720" w:hanging="360"/>
        <w:jc w:val="both"/>
        <w:rPr>
          <w:sz w:val="20"/>
          <w:szCs w:val="20"/>
        </w:rPr>
      </w:pPr>
      <w:r w:rsidDel="00000000" w:rsidR="00000000" w:rsidRPr="00000000">
        <w:rPr>
          <w:b w:val="1"/>
          <w:sz w:val="20"/>
          <w:szCs w:val="20"/>
          <w:rtl w:val="0"/>
        </w:rPr>
        <w:t xml:space="preserve">Riesgo acumulado</w:t>
      </w:r>
      <w:r w:rsidDel="00000000" w:rsidR="00000000" w:rsidRPr="00000000">
        <w:rPr>
          <w:sz w:val="20"/>
          <w:szCs w:val="20"/>
          <w:rtl w:val="0"/>
        </w:rPr>
        <w:t xml:space="preserve">: </w:t>
      </w:r>
    </w:p>
    <w:p w:rsidR="00000000" w:rsidDel="00000000" w:rsidP="00000000" w:rsidRDefault="00000000" w:rsidRPr="00000000" w14:paraId="00000273">
      <w:pPr>
        <w:ind w:left="360" w:firstLine="0"/>
        <w:jc w:val="both"/>
        <w:rPr>
          <w:sz w:val="20"/>
          <w:szCs w:val="20"/>
        </w:rPr>
      </w:pPr>
      <w:r w:rsidDel="00000000" w:rsidR="00000000" w:rsidRPr="00000000">
        <w:rPr>
          <w:rtl w:val="0"/>
        </w:rPr>
      </w:r>
    </w:p>
    <w:p w:rsidR="00000000" w:rsidDel="00000000" w:rsidP="00000000" w:rsidRDefault="00000000" w:rsidRPr="00000000" w14:paraId="00000274">
      <w:pPr>
        <w:ind w:left="283" w:firstLine="1.0000000000000142"/>
        <w:jc w:val="both"/>
        <w:rPr>
          <w:sz w:val="20"/>
          <w:szCs w:val="20"/>
        </w:rPr>
      </w:pPr>
      <w:r w:rsidDel="00000000" w:rsidR="00000000" w:rsidRPr="00000000">
        <w:rPr>
          <w:sz w:val="20"/>
          <w:szCs w:val="20"/>
          <w:rtl w:val="0"/>
        </w:rPr>
        <w:t xml:space="preserve">Este riesgo se debe calcular en cada activo amenaza y dimensión de seguridad, convirtiéndose en una función del valor acumulado, la degradación causada y la probabilidad de ocurrencia de la amenaza.</w:t>
      </w:r>
    </w:p>
    <w:p w:rsidR="00000000" w:rsidDel="00000000" w:rsidP="00000000" w:rsidRDefault="00000000" w:rsidRPr="00000000" w14:paraId="00000275">
      <w:pPr>
        <w:ind w:left="360" w:firstLine="0"/>
        <w:jc w:val="both"/>
        <w:rPr>
          <w:sz w:val="20"/>
          <w:szCs w:val="20"/>
        </w:rPr>
      </w:pPr>
      <w:r w:rsidDel="00000000" w:rsidR="00000000" w:rsidRPr="00000000">
        <w:rPr>
          <w:rtl w:val="0"/>
        </w:rPr>
      </w:r>
    </w:p>
    <w:p w:rsidR="00000000" w:rsidDel="00000000" w:rsidP="00000000" w:rsidRDefault="00000000" w:rsidRPr="00000000" w14:paraId="00000276">
      <w:pPr>
        <w:ind w:left="360" w:firstLine="0"/>
        <w:jc w:val="both"/>
        <w:rPr>
          <w:sz w:val="20"/>
          <w:szCs w:val="20"/>
        </w:rPr>
      </w:pPr>
      <w:r w:rsidDel="00000000" w:rsidR="00000000" w:rsidRPr="00000000">
        <w:rPr>
          <w:sz w:val="20"/>
          <w:szCs w:val="20"/>
          <w:rtl w:val="0"/>
        </w:rPr>
        <w:t xml:space="preserve">Cuando se calcula sobre los activos base de la información, permite identificar las salvaguardas necesarias para aplicar en los entornos de trabajo: endurecimiento de equipos, </w:t>
      </w:r>
      <w:r w:rsidDel="00000000" w:rsidR="00000000" w:rsidRPr="00000000">
        <w:rPr>
          <w:i w:val="1"/>
          <w:sz w:val="20"/>
          <w:szCs w:val="20"/>
          <w:rtl w:val="0"/>
        </w:rPr>
        <w:t xml:space="preserve">backup</w:t>
      </w:r>
      <w:r w:rsidDel="00000000" w:rsidR="00000000" w:rsidRPr="00000000">
        <w:rPr>
          <w:sz w:val="20"/>
          <w:szCs w:val="20"/>
          <w:rtl w:val="0"/>
        </w:rPr>
        <w:t xml:space="preserve">, etc.</w:t>
      </w:r>
    </w:p>
    <w:p w:rsidR="00000000" w:rsidDel="00000000" w:rsidP="00000000" w:rsidRDefault="00000000" w:rsidRPr="00000000" w14:paraId="00000277">
      <w:pPr>
        <w:ind w:left="0" w:firstLine="0"/>
        <w:jc w:val="both"/>
        <w:rPr>
          <w:sz w:val="20"/>
          <w:szCs w:val="20"/>
        </w:rPr>
      </w:pPr>
      <w:r w:rsidDel="00000000" w:rsidR="00000000" w:rsidRPr="00000000">
        <w:rPr>
          <w:rtl w:val="0"/>
        </w:rPr>
      </w:r>
    </w:p>
    <w:p w:rsidR="00000000" w:rsidDel="00000000" w:rsidP="00000000" w:rsidRDefault="00000000" w:rsidRPr="00000000" w14:paraId="00000278">
      <w:pPr>
        <w:ind w:left="360" w:firstLine="0"/>
        <w:jc w:val="both"/>
        <w:rPr>
          <w:sz w:val="20"/>
          <w:szCs w:val="20"/>
        </w:rPr>
      </w:pPr>
      <w:r w:rsidDel="00000000" w:rsidR="00000000" w:rsidRPr="00000000">
        <w:rPr>
          <w:rtl w:val="0"/>
        </w:rPr>
      </w:r>
    </w:p>
    <w:p w:rsidR="00000000" w:rsidDel="00000000" w:rsidP="00000000" w:rsidRDefault="00000000" w:rsidRPr="00000000" w14:paraId="00000279">
      <w:pPr>
        <w:numPr>
          <w:ilvl w:val="0"/>
          <w:numId w:val="2"/>
        </w:numPr>
        <w:ind w:left="720" w:hanging="360"/>
        <w:jc w:val="both"/>
        <w:rPr>
          <w:b w:val="1"/>
          <w:sz w:val="20"/>
          <w:szCs w:val="20"/>
        </w:rPr>
      </w:pPr>
      <w:r w:rsidDel="00000000" w:rsidR="00000000" w:rsidRPr="00000000">
        <w:rPr>
          <w:b w:val="1"/>
          <w:sz w:val="20"/>
          <w:szCs w:val="20"/>
          <w:rtl w:val="0"/>
        </w:rPr>
        <w:t xml:space="preserve">Riesgo repercutido</w:t>
      </w:r>
    </w:p>
    <w:p w:rsidR="00000000" w:rsidDel="00000000" w:rsidP="00000000" w:rsidRDefault="00000000" w:rsidRPr="00000000" w14:paraId="0000027A">
      <w:pPr>
        <w:ind w:left="360" w:firstLine="0"/>
        <w:jc w:val="both"/>
        <w:rPr>
          <w:sz w:val="20"/>
          <w:szCs w:val="20"/>
        </w:rPr>
      </w:pPr>
      <w:r w:rsidDel="00000000" w:rsidR="00000000" w:rsidRPr="00000000">
        <w:rPr>
          <w:rtl w:val="0"/>
        </w:rPr>
      </w:r>
    </w:p>
    <w:p w:rsidR="00000000" w:rsidDel="00000000" w:rsidP="00000000" w:rsidRDefault="00000000" w:rsidRPr="00000000" w14:paraId="0000027B">
      <w:pPr>
        <w:ind w:left="360" w:firstLine="0"/>
        <w:jc w:val="both"/>
        <w:rPr>
          <w:sz w:val="20"/>
          <w:szCs w:val="20"/>
        </w:rPr>
      </w:pPr>
      <w:r w:rsidDel="00000000" w:rsidR="00000000" w:rsidRPr="00000000">
        <w:rPr>
          <w:sz w:val="20"/>
          <w:szCs w:val="20"/>
          <w:rtl w:val="0"/>
        </w:rPr>
        <w:t xml:space="preserve">Este riesgo repercutido se obtiene para activo, amenaza y dimensión de valoración, convirtiéndose en una función del valor propio, la degradación causada y la probabilidad de la amenaza.</w:t>
      </w:r>
    </w:p>
    <w:p w:rsidR="00000000" w:rsidDel="00000000" w:rsidP="00000000" w:rsidRDefault="00000000" w:rsidRPr="00000000" w14:paraId="0000027C">
      <w:pPr>
        <w:ind w:left="360" w:firstLine="0"/>
        <w:jc w:val="both"/>
        <w:rPr>
          <w:sz w:val="20"/>
          <w:szCs w:val="20"/>
        </w:rPr>
      </w:pPr>
      <w:r w:rsidDel="00000000" w:rsidR="00000000" w:rsidRPr="00000000">
        <w:rPr>
          <w:rtl w:val="0"/>
        </w:rPr>
      </w:r>
    </w:p>
    <w:p w:rsidR="00000000" w:rsidDel="00000000" w:rsidP="00000000" w:rsidRDefault="00000000" w:rsidRPr="00000000" w14:paraId="0000027D">
      <w:pPr>
        <w:ind w:left="360" w:firstLine="0"/>
        <w:jc w:val="both"/>
        <w:rPr>
          <w:sz w:val="20"/>
          <w:szCs w:val="20"/>
        </w:rPr>
      </w:pPr>
      <w:r w:rsidDel="00000000" w:rsidR="00000000" w:rsidRPr="00000000">
        <w:rPr>
          <w:sz w:val="20"/>
          <w:szCs w:val="20"/>
          <w:rtl w:val="0"/>
        </w:rPr>
        <w:t xml:space="preserve">Este riesgo, permite determinar las consecuencias de las incidencias técnicas sobre la finalidad del sistema de información. Ya que se consolida como un recurso gerencial que permite la toma de decisiones críticas de un análisis de riesgos.</w:t>
      </w:r>
    </w:p>
    <w:p w:rsidR="00000000" w:rsidDel="00000000" w:rsidP="00000000" w:rsidRDefault="00000000" w:rsidRPr="00000000" w14:paraId="0000027E">
      <w:pPr>
        <w:ind w:left="360" w:firstLine="0"/>
        <w:jc w:val="both"/>
        <w:rPr>
          <w:sz w:val="20"/>
          <w:szCs w:val="20"/>
        </w:rPr>
      </w:pPr>
      <w:r w:rsidDel="00000000" w:rsidR="00000000" w:rsidRPr="00000000">
        <w:rPr>
          <w:rtl w:val="0"/>
        </w:rPr>
      </w:r>
    </w:p>
    <w:p w:rsidR="00000000" w:rsidDel="00000000" w:rsidP="00000000" w:rsidRDefault="00000000" w:rsidRPr="00000000" w14:paraId="0000027F">
      <w:pPr>
        <w:numPr>
          <w:ilvl w:val="0"/>
          <w:numId w:val="9"/>
        </w:numPr>
        <w:ind w:left="360" w:hanging="360"/>
        <w:jc w:val="both"/>
        <w:rPr>
          <w:sz w:val="20"/>
          <w:szCs w:val="20"/>
        </w:rPr>
      </w:pPr>
      <w:r w:rsidDel="00000000" w:rsidR="00000000" w:rsidRPr="00000000">
        <w:rPr>
          <w:b w:val="1"/>
          <w:sz w:val="20"/>
          <w:szCs w:val="20"/>
          <w:rtl w:val="0"/>
        </w:rPr>
        <w:t xml:space="preserve">Agregación de riesgos</w:t>
      </w:r>
      <w:r w:rsidDel="00000000" w:rsidR="00000000" w:rsidRPr="00000000">
        <w:rPr>
          <w:sz w:val="20"/>
          <w:szCs w:val="20"/>
          <w:rtl w:val="0"/>
        </w:rPr>
        <w:t xml:space="preserve">: bajo las siguientes condiciones, se permite la agrupación de los riesgos:</w:t>
      </w:r>
    </w:p>
    <w:p w:rsidR="00000000" w:rsidDel="00000000" w:rsidP="00000000" w:rsidRDefault="00000000" w:rsidRPr="00000000" w14:paraId="00000280">
      <w:pPr>
        <w:numPr>
          <w:ilvl w:val="1"/>
          <w:numId w:val="9"/>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color w:val="000000"/>
          <w:sz w:val="20"/>
          <w:szCs w:val="20"/>
          <w:rtl w:val="0"/>
        </w:rPr>
        <w:t xml:space="preserve">Se puede agregar el riesgo repercutido a diferentes activos,</w:t>
      </w:r>
    </w:p>
    <w:p w:rsidR="00000000" w:rsidDel="00000000" w:rsidP="00000000" w:rsidRDefault="00000000" w:rsidRPr="00000000" w14:paraId="00000281">
      <w:pPr>
        <w:numPr>
          <w:ilvl w:val="1"/>
          <w:numId w:val="9"/>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color w:val="000000"/>
          <w:sz w:val="20"/>
          <w:szCs w:val="20"/>
          <w:rtl w:val="0"/>
        </w:rPr>
        <w:t xml:space="preserve">Se puede agregar el impacto acumulado sobre activos que no sean dependientes entre sí, y no hereden valor de un activo superior común,</w:t>
      </w:r>
    </w:p>
    <w:p w:rsidR="00000000" w:rsidDel="00000000" w:rsidP="00000000" w:rsidRDefault="00000000" w:rsidRPr="00000000" w14:paraId="00000282">
      <w:pPr>
        <w:numPr>
          <w:ilvl w:val="1"/>
          <w:numId w:val="9"/>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color w:val="000000"/>
          <w:sz w:val="20"/>
          <w:szCs w:val="20"/>
          <w:rtl w:val="0"/>
        </w:rPr>
        <w:t xml:space="preserve">No debe agregarse el riesgo acumulado sobre activos que no sean independientes, pues ello supondría sobre ponderar el riesgo al incluir varias veces el valor acumulado de activos superiores,</w:t>
      </w:r>
    </w:p>
    <w:p w:rsidR="00000000" w:rsidDel="00000000" w:rsidP="00000000" w:rsidRDefault="00000000" w:rsidRPr="00000000" w14:paraId="00000283">
      <w:pPr>
        <w:numPr>
          <w:ilvl w:val="1"/>
          <w:numId w:val="9"/>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color w:val="000000"/>
          <w:sz w:val="20"/>
          <w:szCs w:val="20"/>
          <w:rtl w:val="0"/>
        </w:rPr>
        <w:t xml:space="preserve">Puede agregarse el riesgo de diferentes amenazas sobre un mismo activo, aunque conviene considerar en qué medida las diferentes amenazas son independientes y pueden ser concurrentes,</w:t>
      </w:r>
    </w:p>
    <w:p w:rsidR="00000000" w:rsidDel="00000000" w:rsidP="00000000" w:rsidRDefault="00000000" w:rsidRPr="00000000" w14:paraId="00000284">
      <w:pPr>
        <w:numPr>
          <w:ilvl w:val="1"/>
          <w:numId w:val="9"/>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color w:val="000000"/>
          <w:sz w:val="20"/>
          <w:szCs w:val="20"/>
          <w:rtl w:val="0"/>
        </w:rPr>
        <w:t xml:space="preserve">Se puede agregar el riesgo de una amenaza en diferentes dimensiones</w:t>
      </w:r>
    </w:p>
    <w:p w:rsidR="00000000" w:rsidDel="00000000" w:rsidP="00000000" w:rsidRDefault="00000000" w:rsidRPr="00000000" w14:paraId="00000285">
      <w:pPr>
        <w:ind w:left="360" w:firstLine="0"/>
        <w:jc w:val="both"/>
        <w:rPr>
          <w:sz w:val="20"/>
          <w:szCs w:val="20"/>
        </w:rPr>
      </w:pPr>
      <w:r w:rsidDel="00000000" w:rsidR="00000000" w:rsidRPr="00000000">
        <w:rPr>
          <w:rtl w:val="0"/>
        </w:rPr>
      </w:r>
    </w:p>
    <w:p w:rsidR="00000000" w:rsidDel="00000000" w:rsidP="00000000" w:rsidRDefault="00000000" w:rsidRPr="00000000" w14:paraId="00000286">
      <w:pPr>
        <w:ind w:left="360" w:firstLine="0"/>
        <w:jc w:val="both"/>
        <w:rPr>
          <w:sz w:val="20"/>
          <w:szCs w:val="20"/>
        </w:rPr>
      </w:pPr>
      <w:r w:rsidDel="00000000" w:rsidR="00000000" w:rsidRPr="00000000">
        <w:rPr>
          <w:rtl w:val="0"/>
        </w:rPr>
      </w:r>
    </w:p>
    <w:p w:rsidR="00000000" w:rsidDel="00000000" w:rsidP="00000000" w:rsidRDefault="00000000" w:rsidRPr="00000000" w14:paraId="00000287">
      <w:pPr>
        <w:numPr>
          <w:ilvl w:val="1"/>
          <w:numId w:val="10"/>
        </w:numPr>
        <w:pBdr>
          <w:top w:space="0" w:sz="0" w:val="nil"/>
          <w:left w:space="0" w:sz="0" w:val="nil"/>
          <w:bottom w:space="0" w:sz="0" w:val="nil"/>
          <w:right w:space="0" w:sz="0" w:val="nil"/>
          <w:between w:space="0" w:sz="0" w:val="nil"/>
        </w:pBdr>
        <w:ind w:left="792" w:hanging="432"/>
        <w:jc w:val="both"/>
        <w:rPr>
          <w:color w:val="000000"/>
          <w:sz w:val="20"/>
          <w:szCs w:val="20"/>
        </w:rPr>
      </w:pPr>
      <w:r w:rsidDel="00000000" w:rsidR="00000000" w:rsidRPr="00000000">
        <w:rPr>
          <w:b w:val="1"/>
          <w:color w:val="000000"/>
          <w:sz w:val="20"/>
          <w:szCs w:val="20"/>
          <w:rtl w:val="0"/>
        </w:rPr>
        <w:t xml:space="preserve">Establecimiento de salvaguardas</w:t>
      </w:r>
    </w:p>
    <w:p w:rsidR="00000000" w:rsidDel="00000000" w:rsidP="00000000" w:rsidRDefault="00000000" w:rsidRPr="00000000" w14:paraId="00000288">
      <w:pPr>
        <w:ind w:left="360" w:firstLine="0"/>
        <w:jc w:val="both"/>
        <w:rPr>
          <w:sz w:val="20"/>
          <w:szCs w:val="20"/>
        </w:rPr>
      </w:pPr>
      <w:r w:rsidDel="00000000" w:rsidR="00000000" w:rsidRPr="00000000">
        <w:rPr>
          <w:rtl w:val="0"/>
        </w:rPr>
      </w:r>
    </w:p>
    <w:p w:rsidR="00000000" w:rsidDel="00000000" w:rsidP="00000000" w:rsidRDefault="00000000" w:rsidRPr="00000000" w14:paraId="00000289">
      <w:pPr>
        <w:ind w:left="360" w:firstLine="0"/>
        <w:jc w:val="both"/>
        <w:rPr>
          <w:sz w:val="20"/>
          <w:szCs w:val="20"/>
        </w:rPr>
      </w:pPr>
      <w:r w:rsidDel="00000000" w:rsidR="00000000" w:rsidRPr="00000000">
        <w:rPr>
          <w:sz w:val="20"/>
          <w:szCs w:val="20"/>
          <w:rtl w:val="0"/>
        </w:rPr>
        <w:t xml:space="preserve">A partir de este punto se procede a determinar los controles que serán necesarios para reducir el riesgo, las amenazas, algunas amenazas pueden ser controladas a partir de cambios y acciones de gestión sobre algún activo, pero en otras ocasiones, estas deberán de intervenir a partir de controles técnicos tecnológicos o procedimentales.</w:t>
      </w:r>
    </w:p>
    <w:p w:rsidR="00000000" w:rsidDel="00000000" w:rsidP="00000000" w:rsidRDefault="00000000" w:rsidRPr="00000000" w14:paraId="0000028A">
      <w:pPr>
        <w:ind w:left="360" w:firstLine="0"/>
        <w:jc w:val="both"/>
        <w:rPr>
          <w:sz w:val="20"/>
          <w:szCs w:val="20"/>
        </w:rPr>
      </w:pPr>
      <w:r w:rsidDel="00000000" w:rsidR="00000000" w:rsidRPr="00000000">
        <w:rPr>
          <w:rtl w:val="0"/>
        </w:rPr>
      </w:r>
    </w:p>
    <w:p w:rsidR="00000000" w:rsidDel="00000000" w:rsidP="00000000" w:rsidRDefault="00000000" w:rsidRPr="00000000" w14:paraId="0000028B">
      <w:pPr>
        <w:ind w:left="360" w:firstLine="0"/>
        <w:jc w:val="both"/>
        <w:rPr>
          <w:sz w:val="20"/>
          <w:szCs w:val="20"/>
        </w:rPr>
      </w:pPr>
      <w:commentRangeStart w:id="30"/>
      <w:r w:rsidDel="00000000" w:rsidR="00000000" w:rsidRPr="00000000">
        <w:rPr>
          <w:sz w:val="20"/>
          <w:szCs w:val="20"/>
          <w:rtl w:val="0"/>
        </w:rPr>
        <w:t xml:space="preserve">Describim</w:t>
      </w:r>
      <w:commentRangeEnd w:id="30"/>
      <w:r w:rsidDel="00000000" w:rsidR="00000000" w:rsidRPr="00000000">
        <w:commentReference w:id="30"/>
      </w:r>
      <w:r w:rsidDel="00000000" w:rsidR="00000000" w:rsidRPr="00000000">
        <w:rPr>
          <w:sz w:val="20"/>
          <w:szCs w:val="20"/>
          <w:rtl w:val="0"/>
        </w:rPr>
        <w:t xml:space="preserve">os las acciones que se deben aplicar para reducir el riesgo informático:</w:t>
      </w:r>
    </w:p>
    <w:p w:rsidR="00000000" w:rsidDel="00000000" w:rsidP="00000000" w:rsidRDefault="00000000" w:rsidRPr="00000000" w14:paraId="0000028C">
      <w:pPr>
        <w:ind w:left="360" w:firstLine="0"/>
        <w:jc w:val="both"/>
        <w:rPr>
          <w:sz w:val="20"/>
          <w:szCs w:val="20"/>
        </w:rPr>
      </w:pPr>
      <w:r w:rsidDel="00000000" w:rsidR="00000000" w:rsidRPr="00000000">
        <w:rPr>
          <w:rtl w:val="0"/>
        </w:rPr>
      </w:r>
    </w:p>
    <w:p w:rsidR="00000000" w:rsidDel="00000000" w:rsidP="00000000" w:rsidRDefault="00000000" w:rsidRPr="00000000" w14:paraId="0000028D">
      <w:pPr>
        <w:ind w:left="360" w:firstLine="0"/>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266700</wp:posOffset>
                </wp:positionH>
                <wp:positionV relativeFrom="paragraph">
                  <wp:posOffset>0</wp:posOffset>
                </wp:positionV>
                <wp:extent cx="6181725" cy="833937"/>
                <wp:effectExtent b="0" l="0" r="0" t="0"/>
                <wp:wrapNone/>
                <wp:docPr id="3" name=""/>
                <a:graphic>
                  <a:graphicData uri="http://schemas.microsoft.com/office/word/2010/wordprocessingGroup">
                    <wpg:wgp>
                      <wpg:cNvGrpSpPr/>
                      <wpg:grpSpPr>
                        <a:xfrm>
                          <a:off x="2255125" y="3363025"/>
                          <a:ext cx="6181725" cy="833937"/>
                          <a:chOff x="2255125" y="3363025"/>
                          <a:chExt cx="6181750" cy="833950"/>
                        </a:xfrm>
                      </wpg:grpSpPr>
                      <wpg:grpSp>
                        <wpg:cNvGrpSpPr/>
                        <wpg:grpSpPr>
                          <a:xfrm>
                            <a:off x="2255138" y="3363032"/>
                            <a:ext cx="6181725" cy="833937"/>
                            <a:chOff x="2255125" y="3363025"/>
                            <a:chExt cx="6181750" cy="833950"/>
                          </a:xfrm>
                        </wpg:grpSpPr>
                        <wps:wsp>
                          <wps:cNvSpPr/>
                          <wps:cNvPr id="3" name="Shape 3"/>
                          <wps:spPr>
                            <a:xfrm>
                              <a:off x="2255125" y="3363025"/>
                              <a:ext cx="6181750" cy="833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363032"/>
                              <a:ext cx="6181725" cy="833937"/>
                              <a:chOff x="2255125" y="3363025"/>
                              <a:chExt cx="6181750" cy="833950"/>
                            </a:xfrm>
                          </wpg:grpSpPr>
                          <wps:wsp>
                            <wps:cNvSpPr/>
                            <wps:cNvPr id="41" name="Shape 41"/>
                            <wps:spPr>
                              <a:xfrm>
                                <a:off x="2255125" y="3363025"/>
                                <a:ext cx="6181750" cy="833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363032"/>
                                <a:ext cx="6181725" cy="833937"/>
                                <a:chOff x="2255138" y="3363032"/>
                                <a:chExt cx="6181725" cy="833937"/>
                              </a:xfrm>
                            </wpg:grpSpPr>
                            <wps:wsp>
                              <wps:cNvSpPr/>
                              <wps:cNvPr id="43" name="Shape 43"/>
                              <wps:spPr>
                                <a:xfrm>
                                  <a:off x="2255138" y="3363032"/>
                                  <a:ext cx="6181725" cy="833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363032"/>
                                  <a:ext cx="6181725" cy="833937"/>
                                  <a:chOff x="2255125" y="3363025"/>
                                  <a:chExt cx="6181750" cy="833950"/>
                                </a:xfrm>
                              </wpg:grpSpPr>
                              <wps:wsp>
                                <wps:cNvSpPr/>
                                <wps:cNvPr id="45" name="Shape 45"/>
                                <wps:spPr>
                                  <a:xfrm>
                                    <a:off x="2255125" y="3363025"/>
                                    <a:ext cx="6181750" cy="833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363032"/>
                                    <a:ext cx="6181725" cy="833937"/>
                                    <a:chOff x="2255138" y="3363032"/>
                                    <a:chExt cx="6181725" cy="833937"/>
                                  </a:xfrm>
                                </wpg:grpSpPr>
                                <wps:wsp>
                                  <wps:cNvSpPr/>
                                  <wps:cNvPr id="47" name="Shape 47"/>
                                  <wps:spPr>
                                    <a:xfrm>
                                      <a:off x="2255138" y="3363032"/>
                                      <a:ext cx="6181725" cy="833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55138" y="3363032"/>
                                      <a:ext cx="6181725" cy="833937"/>
                                      <a:chOff x="893557" y="3191367"/>
                                      <a:chExt cx="8875041" cy="1177276"/>
                                    </a:xfrm>
                                  </wpg:grpSpPr>
                                  <wps:wsp>
                                    <wps:cNvSpPr/>
                                    <wps:cNvPr id="49" name="Shape 49"/>
                                    <wps:spPr>
                                      <a:xfrm>
                                        <a:off x="893557" y="3191367"/>
                                        <a:ext cx="8875025" cy="117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893557" y="3191367"/>
                                        <a:ext cx="8875041" cy="1177276"/>
                                        <a:chOff x="893557" y="3191367"/>
                                        <a:chExt cx="8875041" cy="1177276"/>
                                      </a:xfrm>
                                    </wpg:grpSpPr>
                                    <wps:wsp>
                                      <wps:cNvSpPr/>
                                      <wps:cNvPr id="51" name="Shape 51"/>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893557" y="3191367"/>
                                          <a:ext cx="8875041" cy="1177276"/>
                                          <a:chOff x="893557" y="3198975"/>
                                          <a:chExt cx="8875041" cy="1162058"/>
                                        </a:xfrm>
                                      </wpg:grpSpPr>
                                      <wps:wsp>
                                        <wps:cNvSpPr/>
                                        <wps:cNvPr id="53" name="Shape 53"/>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893557" y="3198975"/>
                                            <a:ext cx="8875041" cy="1162058"/>
                                            <a:chOff x="853743" y="3208500"/>
                                            <a:chExt cx="8954400" cy="1143008"/>
                                          </a:xfrm>
                                        </wpg:grpSpPr>
                                        <wps:wsp>
                                          <wps:cNvSpPr/>
                                          <wps:cNvPr id="55" name="Shape 55"/>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853743" y="3208508"/>
                                              <a:ext cx="89544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34"/>
                                                    <w:vertAlign w:val="baseline"/>
                                                  </w:rPr>
                                                  <w:t xml:space="preserve">CF02_3_5_Mapa_conceptual_Establecimiento_de_Salvaguardas</w:t>
                                                </w:r>
                                              </w:p>
                                            </w:txbxContent>
                                          </wps:txbx>
                                          <wps:bodyPr anchorCtr="0" anchor="ctr" bIns="45700" lIns="91425" spcFirstLastPara="1" rIns="91425" wrap="square" tIns="45700">
                                            <a:noAutofit/>
                                          </wps:bodyPr>
                                        </wps:wsp>
                                      </wpg:grpSp>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266700</wp:posOffset>
                </wp:positionH>
                <wp:positionV relativeFrom="paragraph">
                  <wp:posOffset>0</wp:posOffset>
                </wp:positionV>
                <wp:extent cx="6181725" cy="833937"/>
                <wp:effectExtent b="0" l="0" r="0" t="0"/>
                <wp:wrapNone/>
                <wp:docPr id="3" name="image19.png"/>
                <a:graphic>
                  <a:graphicData uri="http://schemas.openxmlformats.org/drawingml/2006/picture">
                    <pic:pic>
                      <pic:nvPicPr>
                        <pic:cNvPr id="0" name="image19.png"/>
                        <pic:cNvPicPr preferRelativeResize="0"/>
                      </pic:nvPicPr>
                      <pic:blipFill>
                        <a:blip r:embed="rId44"/>
                        <a:srcRect/>
                        <a:stretch>
                          <a:fillRect/>
                        </a:stretch>
                      </pic:blipFill>
                      <pic:spPr>
                        <a:xfrm>
                          <a:off x="0" y="0"/>
                          <a:ext cx="6181725" cy="833937"/>
                        </a:xfrm>
                        <a:prstGeom prst="rect"/>
                        <a:ln/>
                      </pic:spPr>
                    </pic:pic>
                  </a:graphicData>
                </a:graphic>
              </wp:anchor>
            </w:drawing>
          </mc:Fallback>
        </mc:AlternateContent>
      </w:r>
    </w:p>
    <w:p w:rsidR="00000000" w:rsidDel="00000000" w:rsidP="00000000" w:rsidRDefault="00000000" w:rsidRPr="00000000" w14:paraId="0000028E">
      <w:pPr>
        <w:spacing w:line="240" w:lineRule="auto"/>
        <w:rPr>
          <w:sz w:val="20"/>
          <w:szCs w:val="20"/>
        </w:rPr>
      </w:pPr>
      <w:r w:rsidDel="00000000" w:rsidR="00000000" w:rsidRPr="00000000">
        <w:rPr>
          <w:rtl w:val="0"/>
        </w:rPr>
      </w:r>
    </w:p>
    <w:p w:rsidR="00000000" w:rsidDel="00000000" w:rsidP="00000000" w:rsidRDefault="00000000" w:rsidRPr="00000000" w14:paraId="0000028F">
      <w:pPr>
        <w:ind w:left="360" w:firstLine="0"/>
        <w:jc w:val="both"/>
        <w:rPr>
          <w:sz w:val="20"/>
          <w:szCs w:val="20"/>
        </w:rPr>
      </w:pPr>
      <w:r w:rsidDel="00000000" w:rsidR="00000000" w:rsidRPr="00000000">
        <w:rPr>
          <w:rtl w:val="0"/>
        </w:rPr>
      </w:r>
    </w:p>
    <w:p w:rsidR="00000000" w:rsidDel="00000000" w:rsidP="00000000" w:rsidRDefault="00000000" w:rsidRPr="00000000" w14:paraId="00000290">
      <w:pPr>
        <w:ind w:left="360" w:firstLine="0"/>
        <w:jc w:val="both"/>
        <w:rPr>
          <w:sz w:val="20"/>
          <w:szCs w:val="20"/>
        </w:rPr>
      </w:pPr>
      <w:r w:rsidDel="00000000" w:rsidR="00000000" w:rsidRPr="00000000">
        <w:rPr>
          <w:rtl w:val="0"/>
        </w:rPr>
      </w:r>
    </w:p>
    <w:p w:rsidR="00000000" w:rsidDel="00000000" w:rsidP="00000000" w:rsidRDefault="00000000" w:rsidRPr="00000000" w14:paraId="00000291">
      <w:pPr>
        <w:ind w:left="360" w:firstLine="0"/>
        <w:jc w:val="both"/>
        <w:rPr>
          <w:sz w:val="20"/>
          <w:szCs w:val="20"/>
        </w:rPr>
      </w:pPr>
      <w:r w:rsidDel="00000000" w:rsidR="00000000" w:rsidRPr="00000000">
        <w:rPr>
          <w:rtl w:val="0"/>
        </w:rPr>
      </w:r>
    </w:p>
    <w:p w:rsidR="00000000" w:rsidDel="00000000" w:rsidP="00000000" w:rsidRDefault="00000000" w:rsidRPr="00000000" w14:paraId="00000292">
      <w:pPr>
        <w:ind w:left="360" w:firstLine="0"/>
        <w:jc w:val="both"/>
        <w:rPr>
          <w:sz w:val="20"/>
          <w:szCs w:val="20"/>
        </w:rPr>
      </w:pPr>
      <w:r w:rsidDel="00000000" w:rsidR="00000000" w:rsidRPr="00000000">
        <w:rPr>
          <w:rtl w:val="0"/>
        </w:rPr>
      </w:r>
    </w:p>
    <w:p w:rsidR="00000000" w:rsidDel="00000000" w:rsidP="00000000" w:rsidRDefault="00000000" w:rsidRPr="00000000" w14:paraId="00000293">
      <w:pPr>
        <w:ind w:left="360" w:firstLine="0"/>
        <w:jc w:val="both"/>
        <w:rPr>
          <w:sz w:val="20"/>
          <w:szCs w:val="20"/>
        </w:rPr>
      </w:pPr>
      <w:r w:rsidDel="00000000" w:rsidR="00000000" w:rsidRPr="00000000">
        <w:rPr>
          <w:rtl w:val="0"/>
        </w:rPr>
      </w:r>
    </w:p>
    <w:p w:rsidR="00000000" w:rsidDel="00000000" w:rsidP="00000000" w:rsidRDefault="00000000" w:rsidRPr="00000000" w14:paraId="00000294">
      <w:pPr>
        <w:rPr>
          <w:sz w:val="20"/>
          <w:szCs w:val="20"/>
        </w:rPr>
      </w:pPr>
      <w:r w:rsidDel="00000000" w:rsidR="00000000" w:rsidRPr="00000000">
        <w:rPr>
          <w:rtl w:val="0"/>
        </w:rPr>
      </w:r>
    </w:p>
    <w:p w:rsidR="00000000" w:rsidDel="00000000" w:rsidP="00000000" w:rsidRDefault="00000000" w:rsidRPr="00000000" w14:paraId="00000295">
      <w:pPr>
        <w:ind w:left="360" w:firstLine="0"/>
        <w:jc w:val="both"/>
        <w:rPr>
          <w:sz w:val="20"/>
          <w:szCs w:val="20"/>
        </w:rPr>
      </w:pPr>
      <w:r w:rsidDel="00000000" w:rsidR="00000000" w:rsidRPr="00000000">
        <w:rPr>
          <w:b w:val="1"/>
          <w:sz w:val="20"/>
          <w:szCs w:val="20"/>
          <w:rtl w:val="0"/>
        </w:rPr>
        <w:t xml:space="preserve">Tipo de protección</w:t>
      </w:r>
      <w:r w:rsidDel="00000000" w:rsidR="00000000" w:rsidRPr="00000000">
        <w:rPr>
          <w:sz w:val="20"/>
          <w:szCs w:val="20"/>
          <w:rtl w:val="0"/>
        </w:rPr>
        <w:t xml:space="preserve">: la determinación del tipo de protección es fundamental para identificar el tipo de protección, a continuación, en la tabla No. 4 vamos a reconocer los tipos sugeridos por la metodología Magerit.</w:t>
      </w:r>
    </w:p>
    <w:p w:rsidR="00000000" w:rsidDel="00000000" w:rsidP="00000000" w:rsidRDefault="00000000" w:rsidRPr="00000000" w14:paraId="00000296">
      <w:pPr>
        <w:ind w:left="360" w:firstLine="0"/>
        <w:jc w:val="both"/>
        <w:rPr>
          <w:sz w:val="20"/>
          <w:szCs w:val="20"/>
        </w:rPr>
      </w:pPr>
      <w:r w:rsidDel="00000000" w:rsidR="00000000" w:rsidRPr="00000000">
        <w:rPr>
          <w:rtl w:val="0"/>
        </w:rPr>
      </w:r>
    </w:p>
    <w:p w:rsidR="00000000" w:rsidDel="00000000" w:rsidP="00000000" w:rsidRDefault="00000000" w:rsidRPr="00000000" w14:paraId="00000297">
      <w:pPr>
        <w:ind w:left="360" w:firstLine="0"/>
        <w:jc w:val="both"/>
        <w:rPr>
          <w:sz w:val="20"/>
          <w:szCs w:val="20"/>
        </w:rPr>
      </w:pPr>
      <w:r w:rsidDel="00000000" w:rsidR="00000000" w:rsidRPr="00000000">
        <w:rPr>
          <w:rtl w:val="0"/>
        </w:rPr>
      </w:r>
    </w:p>
    <w:p w:rsidR="00000000" w:rsidDel="00000000" w:rsidP="00000000" w:rsidRDefault="00000000" w:rsidRPr="00000000" w14:paraId="00000298">
      <w:pPr>
        <w:keepNext w:val="1"/>
        <w:pBdr>
          <w:top w:space="0" w:sz="0" w:val="nil"/>
          <w:left w:space="0" w:sz="0" w:val="nil"/>
          <w:bottom w:space="0" w:sz="0" w:val="nil"/>
          <w:right w:space="0" w:sz="0" w:val="nil"/>
          <w:between w:space="0" w:sz="0" w:val="nil"/>
        </w:pBdr>
        <w:spacing w:after="200" w:line="240" w:lineRule="auto"/>
        <w:ind w:firstLine="360"/>
        <w:rPr>
          <w:b w:val="1"/>
          <w:color w:val="000000"/>
          <w:sz w:val="18"/>
          <w:szCs w:val="18"/>
        </w:rPr>
      </w:pPr>
      <w:r w:rsidDel="00000000" w:rsidR="00000000" w:rsidRPr="00000000">
        <w:rPr>
          <w:b w:val="1"/>
          <w:color w:val="000000"/>
          <w:sz w:val="18"/>
          <w:szCs w:val="18"/>
          <w:rtl w:val="0"/>
        </w:rPr>
        <w:t xml:space="preserve">Tabla 4 </w:t>
      </w:r>
    </w:p>
    <w:p w:rsidR="00000000" w:rsidDel="00000000" w:rsidP="00000000" w:rsidRDefault="00000000" w:rsidRPr="00000000" w14:paraId="00000299">
      <w:pPr>
        <w:keepNext w:val="1"/>
        <w:pBdr>
          <w:top w:space="0" w:sz="0" w:val="nil"/>
          <w:left w:space="0" w:sz="0" w:val="nil"/>
          <w:bottom w:space="0" w:sz="0" w:val="nil"/>
          <w:right w:space="0" w:sz="0" w:val="nil"/>
          <w:between w:space="0" w:sz="0" w:val="nil"/>
        </w:pBdr>
        <w:spacing w:after="200" w:line="240" w:lineRule="auto"/>
        <w:ind w:firstLine="360"/>
        <w:rPr>
          <w:i w:val="1"/>
          <w:color w:val="1f497d"/>
          <w:sz w:val="18"/>
          <w:szCs w:val="18"/>
        </w:rPr>
      </w:pPr>
      <w:r w:rsidDel="00000000" w:rsidR="00000000" w:rsidRPr="00000000">
        <w:rPr>
          <w:i w:val="1"/>
          <w:color w:val="000000"/>
          <w:sz w:val="18"/>
          <w:szCs w:val="18"/>
          <w:rtl w:val="0"/>
        </w:rPr>
        <w:t xml:space="preserve">Tipos de protección sugeridos por Magerit</w:t>
      </w:r>
      <w:r w:rsidDel="00000000" w:rsidR="00000000" w:rsidRPr="00000000">
        <w:rPr>
          <w:rtl w:val="0"/>
        </w:rPr>
      </w:r>
    </w:p>
    <w:tbl>
      <w:tblPr>
        <w:tblStyle w:val="Table12"/>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88"/>
        <w:gridCol w:w="7753"/>
        <w:tblGridChange w:id="0">
          <w:tblGrid>
            <w:gridCol w:w="1788"/>
            <w:gridCol w:w="7753"/>
          </w:tblGrid>
        </w:tblGridChange>
      </w:tblGrid>
      <w:tr>
        <w:trPr>
          <w:cantSplit w:val="0"/>
          <w:tblHeader w:val="0"/>
        </w:trPr>
        <w:tc>
          <w:tcPr>
            <w:shd w:fill="d9d9d9" w:val="clear"/>
          </w:tcPr>
          <w:p w:rsidR="00000000" w:rsidDel="00000000" w:rsidP="00000000" w:rsidRDefault="00000000" w:rsidRPr="00000000" w14:paraId="0000029A">
            <w:pPr>
              <w:rPr>
                <w:sz w:val="20"/>
                <w:szCs w:val="20"/>
                <w:shd w:fill="d9d9d9" w:val="clear"/>
              </w:rPr>
            </w:pPr>
            <w:r w:rsidDel="00000000" w:rsidR="00000000" w:rsidRPr="00000000">
              <w:rPr>
                <w:rtl w:val="0"/>
              </w:rPr>
            </w:r>
          </w:p>
          <w:p w:rsidR="00000000" w:rsidDel="00000000" w:rsidP="00000000" w:rsidRDefault="00000000" w:rsidRPr="00000000" w14:paraId="0000029B">
            <w:pPr>
              <w:rPr>
                <w:sz w:val="20"/>
                <w:szCs w:val="20"/>
                <w:shd w:fill="d9d9d9" w:val="clear"/>
              </w:rPr>
            </w:pPr>
            <w:r w:rsidDel="00000000" w:rsidR="00000000" w:rsidRPr="00000000">
              <w:rPr>
                <w:sz w:val="20"/>
                <w:szCs w:val="20"/>
                <w:shd w:fill="d9d9d9" w:val="clear"/>
                <w:rtl w:val="0"/>
              </w:rPr>
              <w:t xml:space="preserve">Tipo Protección</w:t>
            </w:r>
          </w:p>
        </w:tc>
        <w:tc>
          <w:tcPr>
            <w:shd w:fill="d9d9d9" w:val="clear"/>
          </w:tcPr>
          <w:p w:rsidR="00000000" w:rsidDel="00000000" w:rsidP="00000000" w:rsidRDefault="00000000" w:rsidRPr="00000000" w14:paraId="0000029C">
            <w:pPr>
              <w:jc w:val="center"/>
              <w:rPr>
                <w:sz w:val="20"/>
                <w:szCs w:val="20"/>
                <w:shd w:fill="d9d9d9" w:val="clear"/>
              </w:rPr>
            </w:pPr>
            <w:r w:rsidDel="00000000" w:rsidR="00000000" w:rsidRPr="00000000">
              <w:rPr>
                <w:rtl w:val="0"/>
              </w:rPr>
            </w:r>
          </w:p>
          <w:p w:rsidR="00000000" w:rsidDel="00000000" w:rsidP="00000000" w:rsidRDefault="00000000" w:rsidRPr="00000000" w14:paraId="0000029D">
            <w:pPr>
              <w:jc w:val="center"/>
              <w:rPr>
                <w:sz w:val="20"/>
                <w:szCs w:val="20"/>
                <w:shd w:fill="d9d9d9" w:val="clear"/>
              </w:rPr>
            </w:pPr>
            <w:r w:rsidDel="00000000" w:rsidR="00000000" w:rsidRPr="00000000">
              <w:rPr>
                <w:sz w:val="20"/>
                <w:szCs w:val="20"/>
                <w:shd w:fill="d9d9d9" w:val="clear"/>
                <w:rtl w:val="0"/>
              </w:rPr>
              <w:t xml:space="preserve">Descripción</w:t>
            </w:r>
          </w:p>
          <w:p w:rsidR="00000000" w:rsidDel="00000000" w:rsidP="00000000" w:rsidRDefault="00000000" w:rsidRPr="00000000" w14:paraId="0000029E">
            <w:pPr>
              <w:jc w:val="center"/>
              <w:rPr>
                <w:sz w:val="20"/>
                <w:szCs w:val="20"/>
                <w:shd w:fill="d9d9d9" w:val="clear"/>
              </w:rPr>
            </w:pPr>
            <w:r w:rsidDel="00000000" w:rsidR="00000000" w:rsidRPr="00000000">
              <w:rPr>
                <w:rtl w:val="0"/>
              </w:rPr>
            </w:r>
          </w:p>
        </w:tc>
      </w:tr>
      <w:tr>
        <w:trPr>
          <w:cantSplit w:val="0"/>
          <w:tblHeader w:val="0"/>
        </w:trPr>
        <w:tc>
          <w:tcPr>
            <w:shd w:fill="ffffff" w:val="clear"/>
          </w:tcPr>
          <w:p w:rsidR="00000000" w:rsidDel="00000000" w:rsidP="00000000" w:rsidRDefault="00000000" w:rsidRPr="00000000" w14:paraId="0000029F">
            <w:pPr>
              <w:jc w:val="both"/>
              <w:rPr>
                <w:sz w:val="20"/>
                <w:szCs w:val="20"/>
              </w:rPr>
            </w:pPr>
            <w:r w:rsidDel="00000000" w:rsidR="00000000" w:rsidRPr="00000000">
              <w:rPr>
                <w:sz w:val="20"/>
                <w:szCs w:val="20"/>
                <w:rtl w:val="0"/>
              </w:rPr>
              <w:t xml:space="preserve">[PR] Prevención</w:t>
            </w:r>
          </w:p>
        </w:tc>
        <w:tc>
          <w:tcPr>
            <w:shd w:fill="ffffff" w:val="clear"/>
          </w:tcPr>
          <w:p w:rsidR="00000000" w:rsidDel="00000000" w:rsidP="00000000" w:rsidRDefault="00000000" w:rsidRPr="00000000" w14:paraId="000002A0">
            <w:pPr>
              <w:jc w:val="both"/>
              <w:rPr>
                <w:b w:val="0"/>
                <w:sz w:val="20"/>
                <w:szCs w:val="20"/>
              </w:rPr>
            </w:pPr>
            <w:r w:rsidDel="00000000" w:rsidR="00000000" w:rsidRPr="00000000">
              <w:rPr>
                <w:b w:val="0"/>
                <w:sz w:val="20"/>
                <w:szCs w:val="20"/>
                <w:rtl w:val="0"/>
              </w:rPr>
              <w:t xml:space="preserve">Salvaguardas preventivas que reducen las oportunidades de que un incidente ocurra. Si la salvaguarda falla y el incidente llega a ocurrir, los daños son los mismos.</w:t>
            </w:r>
          </w:p>
          <w:p w:rsidR="00000000" w:rsidDel="00000000" w:rsidP="00000000" w:rsidRDefault="00000000" w:rsidRPr="00000000" w14:paraId="000002A1">
            <w:pPr>
              <w:jc w:val="both"/>
              <w:rPr>
                <w:b w:val="0"/>
                <w:sz w:val="20"/>
                <w:szCs w:val="20"/>
              </w:rPr>
            </w:pPr>
            <w:r w:rsidDel="00000000" w:rsidR="00000000" w:rsidRPr="00000000">
              <w:rPr>
                <w:rtl w:val="0"/>
              </w:rPr>
            </w:r>
          </w:p>
          <w:p w:rsidR="00000000" w:rsidDel="00000000" w:rsidP="00000000" w:rsidRDefault="00000000" w:rsidRPr="00000000" w14:paraId="000002A2">
            <w:pPr>
              <w:jc w:val="both"/>
              <w:rPr>
                <w:b w:val="0"/>
                <w:i w:val="1"/>
                <w:sz w:val="20"/>
                <w:szCs w:val="20"/>
              </w:rPr>
            </w:pPr>
            <w:r w:rsidDel="00000000" w:rsidR="00000000" w:rsidRPr="00000000">
              <w:rPr>
                <w:i w:val="1"/>
                <w:sz w:val="20"/>
                <w:szCs w:val="20"/>
                <w:rtl w:val="0"/>
              </w:rPr>
              <w:t xml:space="preserve">Ejemplos</w:t>
            </w:r>
            <w:r w:rsidDel="00000000" w:rsidR="00000000" w:rsidRPr="00000000">
              <w:rPr>
                <w:b w:val="0"/>
                <w:i w:val="1"/>
                <w:sz w:val="20"/>
                <w:szCs w:val="20"/>
                <w:rtl w:val="0"/>
              </w:rPr>
              <w:t xml:space="preserve">: autorización previa de los usuarios, gestión de privilegios, planificación de capacidades, metodología segura de desarrollo de software, pruebas en preproducción, segregación de tareas</w:t>
            </w:r>
          </w:p>
        </w:tc>
      </w:tr>
      <w:tr>
        <w:trPr>
          <w:cantSplit w:val="0"/>
          <w:tblHeader w:val="0"/>
        </w:trPr>
        <w:tc>
          <w:tcPr>
            <w:shd w:fill="ffffff" w:val="clear"/>
          </w:tcPr>
          <w:p w:rsidR="00000000" w:rsidDel="00000000" w:rsidP="00000000" w:rsidRDefault="00000000" w:rsidRPr="00000000" w14:paraId="000002A3">
            <w:pPr>
              <w:jc w:val="both"/>
              <w:rPr>
                <w:sz w:val="20"/>
                <w:szCs w:val="20"/>
              </w:rPr>
            </w:pPr>
            <w:r w:rsidDel="00000000" w:rsidR="00000000" w:rsidRPr="00000000">
              <w:rPr>
                <w:sz w:val="20"/>
                <w:szCs w:val="20"/>
                <w:rtl w:val="0"/>
              </w:rPr>
              <w:t xml:space="preserve">[DR] Disuasión</w:t>
            </w:r>
          </w:p>
        </w:tc>
        <w:tc>
          <w:tcPr>
            <w:shd w:fill="ffffff" w:val="clear"/>
          </w:tcPr>
          <w:p w:rsidR="00000000" w:rsidDel="00000000" w:rsidP="00000000" w:rsidRDefault="00000000" w:rsidRPr="00000000" w14:paraId="000002A4">
            <w:pPr>
              <w:jc w:val="both"/>
              <w:rPr>
                <w:b w:val="0"/>
                <w:sz w:val="20"/>
                <w:szCs w:val="20"/>
              </w:rPr>
            </w:pPr>
            <w:r w:rsidDel="00000000" w:rsidR="00000000" w:rsidRPr="00000000">
              <w:rPr>
                <w:b w:val="0"/>
                <w:sz w:val="20"/>
                <w:szCs w:val="20"/>
                <w:rtl w:val="0"/>
              </w:rPr>
              <w:t xml:space="preserve">Salvaguarda disuasoria, tiene efecto sobre los atacantes, reduciendo la intención de que estos se atrevan a atacar un activo.</w:t>
            </w:r>
          </w:p>
          <w:p w:rsidR="00000000" w:rsidDel="00000000" w:rsidP="00000000" w:rsidRDefault="00000000" w:rsidRPr="00000000" w14:paraId="000002A5">
            <w:pPr>
              <w:jc w:val="both"/>
              <w:rPr>
                <w:b w:val="0"/>
                <w:sz w:val="20"/>
                <w:szCs w:val="20"/>
              </w:rPr>
            </w:pPr>
            <w:r w:rsidDel="00000000" w:rsidR="00000000" w:rsidRPr="00000000">
              <w:rPr>
                <w:rtl w:val="0"/>
              </w:rPr>
            </w:r>
          </w:p>
          <w:p w:rsidR="00000000" w:rsidDel="00000000" w:rsidP="00000000" w:rsidRDefault="00000000" w:rsidRPr="00000000" w14:paraId="000002A6">
            <w:pPr>
              <w:jc w:val="both"/>
              <w:rPr>
                <w:b w:val="0"/>
                <w:i w:val="1"/>
                <w:sz w:val="20"/>
                <w:szCs w:val="20"/>
              </w:rPr>
            </w:pPr>
            <w:r w:rsidDel="00000000" w:rsidR="00000000" w:rsidRPr="00000000">
              <w:rPr>
                <w:b w:val="0"/>
                <w:i w:val="1"/>
                <w:sz w:val="20"/>
                <w:szCs w:val="20"/>
                <w:rtl w:val="0"/>
              </w:rPr>
              <w:t xml:space="preserve">Ejemplos: vallas elevadas, guardias de seguridad, avisos sobre la persecución del delito o persecución del delincuente.</w:t>
            </w:r>
          </w:p>
          <w:p w:rsidR="00000000" w:rsidDel="00000000" w:rsidP="00000000" w:rsidRDefault="00000000" w:rsidRPr="00000000" w14:paraId="000002A7">
            <w:pPr>
              <w:jc w:val="both"/>
              <w:rPr>
                <w:b w:val="0"/>
                <w:i w:val="1"/>
                <w:sz w:val="20"/>
                <w:szCs w:val="20"/>
              </w:rPr>
            </w:pPr>
            <w:r w:rsidDel="00000000" w:rsidR="00000000" w:rsidRPr="00000000">
              <w:rPr>
                <w:rtl w:val="0"/>
              </w:rPr>
            </w:r>
          </w:p>
        </w:tc>
      </w:tr>
      <w:tr>
        <w:trPr>
          <w:cantSplit w:val="0"/>
          <w:tblHeader w:val="0"/>
        </w:trPr>
        <w:tc>
          <w:tcPr>
            <w:shd w:fill="ffffff" w:val="clear"/>
          </w:tcPr>
          <w:p w:rsidR="00000000" w:rsidDel="00000000" w:rsidP="00000000" w:rsidRDefault="00000000" w:rsidRPr="00000000" w14:paraId="000002A8">
            <w:pPr>
              <w:jc w:val="both"/>
              <w:rPr>
                <w:sz w:val="20"/>
                <w:szCs w:val="20"/>
              </w:rPr>
            </w:pPr>
            <w:r w:rsidDel="00000000" w:rsidR="00000000" w:rsidRPr="00000000">
              <w:rPr>
                <w:sz w:val="20"/>
                <w:szCs w:val="20"/>
                <w:rtl w:val="0"/>
              </w:rPr>
              <w:t xml:space="preserve">[EL] Eliminación</w:t>
            </w:r>
          </w:p>
        </w:tc>
        <w:tc>
          <w:tcPr>
            <w:shd w:fill="ffffff" w:val="clear"/>
          </w:tcPr>
          <w:p w:rsidR="00000000" w:rsidDel="00000000" w:rsidP="00000000" w:rsidRDefault="00000000" w:rsidRPr="00000000" w14:paraId="000002A9">
            <w:pPr>
              <w:jc w:val="both"/>
              <w:rPr>
                <w:b w:val="0"/>
                <w:sz w:val="20"/>
                <w:szCs w:val="20"/>
              </w:rPr>
            </w:pPr>
            <w:r w:rsidDel="00000000" w:rsidR="00000000" w:rsidRPr="00000000">
              <w:rPr>
                <w:b w:val="0"/>
                <w:sz w:val="20"/>
                <w:szCs w:val="20"/>
                <w:rtl w:val="0"/>
              </w:rPr>
              <w:t xml:space="preserve">Son salvaguardas que eliminan un incidente, impidiendo que éste tenga lugar. Actúan antes de que el incidente se haya producido. No reducen los daños caso de que la salvaguarda no sea perfecta y el incidente llegue a ocurrir.</w:t>
            </w:r>
          </w:p>
          <w:p w:rsidR="00000000" w:rsidDel="00000000" w:rsidP="00000000" w:rsidRDefault="00000000" w:rsidRPr="00000000" w14:paraId="000002AA">
            <w:pPr>
              <w:jc w:val="both"/>
              <w:rPr>
                <w:b w:val="0"/>
                <w:sz w:val="20"/>
                <w:szCs w:val="20"/>
              </w:rPr>
            </w:pPr>
            <w:r w:rsidDel="00000000" w:rsidR="00000000" w:rsidRPr="00000000">
              <w:rPr>
                <w:rtl w:val="0"/>
              </w:rPr>
            </w:r>
          </w:p>
          <w:p w:rsidR="00000000" w:rsidDel="00000000" w:rsidP="00000000" w:rsidRDefault="00000000" w:rsidRPr="00000000" w14:paraId="000002AB">
            <w:pPr>
              <w:jc w:val="both"/>
              <w:rPr>
                <w:b w:val="0"/>
                <w:sz w:val="20"/>
                <w:szCs w:val="20"/>
              </w:rPr>
            </w:pPr>
            <w:r w:rsidDel="00000000" w:rsidR="00000000" w:rsidRPr="00000000">
              <w:rPr>
                <w:b w:val="0"/>
                <w:i w:val="1"/>
                <w:sz w:val="20"/>
                <w:szCs w:val="20"/>
                <w:rtl w:val="0"/>
              </w:rPr>
              <w:t xml:space="preserve">Ejemplos: eliminación de cuentas estándar, de cuentas sin contraseña, de servicios innecesarios, …; en general, todo lo que tenga que ver con la fortificación o bastionado, ..., cifrado de la información, ..., armarios ignífugos, …</w:t>
            </w:r>
            <w:r w:rsidDel="00000000" w:rsidR="00000000" w:rsidRPr="00000000">
              <w:rPr>
                <w:rtl w:val="0"/>
              </w:rPr>
            </w:r>
          </w:p>
          <w:p w:rsidR="00000000" w:rsidDel="00000000" w:rsidP="00000000" w:rsidRDefault="00000000" w:rsidRPr="00000000" w14:paraId="000002AC">
            <w:pPr>
              <w:jc w:val="both"/>
              <w:rPr>
                <w:b w:val="0"/>
                <w:sz w:val="20"/>
                <w:szCs w:val="20"/>
              </w:rPr>
            </w:pPr>
            <w:r w:rsidDel="00000000" w:rsidR="00000000" w:rsidRPr="00000000">
              <w:rPr>
                <w:rtl w:val="0"/>
              </w:rPr>
            </w:r>
          </w:p>
        </w:tc>
      </w:tr>
      <w:tr>
        <w:trPr>
          <w:cantSplit w:val="0"/>
          <w:tblHeader w:val="0"/>
        </w:trPr>
        <w:tc>
          <w:tcPr>
            <w:shd w:fill="ffffff" w:val="clear"/>
          </w:tcPr>
          <w:p w:rsidR="00000000" w:rsidDel="00000000" w:rsidP="00000000" w:rsidRDefault="00000000" w:rsidRPr="00000000" w14:paraId="000002AD">
            <w:pPr>
              <w:jc w:val="both"/>
              <w:rPr>
                <w:sz w:val="20"/>
                <w:szCs w:val="20"/>
              </w:rPr>
            </w:pPr>
            <w:r w:rsidDel="00000000" w:rsidR="00000000" w:rsidRPr="00000000">
              <w:rPr>
                <w:sz w:val="20"/>
                <w:szCs w:val="20"/>
                <w:rtl w:val="0"/>
              </w:rPr>
              <w:t xml:space="preserve">[IM] Minimización del impacto / limitación del impacto</w:t>
            </w:r>
          </w:p>
        </w:tc>
        <w:tc>
          <w:tcPr>
            <w:shd w:fill="ffffff" w:val="clear"/>
          </w:tcPr>
          <w:p w:rsidR="00000000" w:rsidDel="00000000" w:rsidP="00000000" w:rsidRDefault="00000000" w:rsidRPr="00000000" w14:paraId="000002AE">
            <w:pPr>
              <w:jc w:val="both"/>
              <w:rPr>
                <w:b w:val="0"/>
                <w:sz w:val="20"/>
                <w:szCs w:val="20"/>
              </w:rPr>
            </w:pPr>
            <w:r w:rsidDel="00000000" w:rsidR="00000000" w:rsidRPr="00000000">
              <w:rPr>
                <w:b w:val="0"/>
                <w:sz w:val="20"/>
                <w:szCs w:val="20"/>
                <w:rtl w:val="0"/>
              </w:rPr>
              <w:t xml:space="preserve">Salvaguarda que minimiza o limita el impacto acotando las consecuencias de un incidente.</w:t>
            </w:r>
          </w:p>
          <w:p w:rsidR="00000000" w:rsidDel="00000000" w:rsidP="00000000" w:rsidRDefault="00000000" w:rsidRPr="00000000" w14:paraId="000002AF">
            <w:pPr>
              <w:jc w:val="both"/>
              <w:rPr>
                <w:b w:val="0"/>
                <w:sz w:val="20"/>
                <w:szCs w:val="20"/>
              </w:rPr>
            </w:pPr>
            <w:r w:rsidDel="00000000" w:rsidR="00000000" w:rsidRPr="00000000">
              <w:rPr>
                <w:rtl w:val="0"/>
              </w:rPr>
            </w:r>
          </w:p>
          <w:p w:rsidR="00000000" w:rsidDel="00000000" w:rsidP="00000000" w:rsidRDefault="00000000" w:rsidRPr="00000000" w14:paraId="000002B0">
            <w:pPr>
              <w:jc w:val="both"/>
              <w:rPr>
                <w:b w:val="0"/>
                <w:i w:val="1"/>
                <w:sz w:val="20"/>
                <w:szCs w:val="20"/>
              </w:rPr>
            </w:pPr>
            <w:r w:rsidDel="00000000" w:rsidR="00000000" w:rsidRPr="00000000">
              <w:rPr>
                <w:b w:val="0"/>
                <w:i w:val="1"/>
                <w:sz w:val="20"/>
                <w:szCs w:val="20"/>
                <w:rtl w:val="0"/>
              </w:rPr>
              <w:t xml:space="preserve">Ejemplos: desconexión de redes o equipos en caso de ataque, detención de servicios en caso de ataque, seguros de cobertura, cumplimiento de la legislación vigente</w:t>
            </w:r>
          </w:p>
        </w:tc>
      </w:tr>
      <w:tr>
        <w:trPr>
          <w:cantSplit w:val="0"/>
          <w:tblHeader w:val="0"/>
        </w:trPr>
        <w:tc>
          <w:tcPr>
            <w:shd w:fill="ffffff" w:val="clear"/>
          </w:tcPr>
          <w:p w:rsidR="00000000" w:rsidDel="00000000" w:rsidP="00000000" w:rsidRDefault="00000000" w:rsidRPr="00000000" w14:paraId="000002B1">
            <w:pPr>
              <w:jc w:val="both"/>
              <w:rPr>
                <w:sz w:val="20"/>
                <w:szCs w:val="20"/>
              </w:rPr>
            </w:pPr>
            <w:r w:rsidDel="00000000" w:rsidR="00000000" w:rsidRPr="00000000">
              <w:rPr>
                <w:sz w:val="20"/>
                <w:szCs w:val="20"/>
                <w:rtl w:val="0"/>
              </w:rPr>
              <w:t xml:space="preserve">[CR] Corrección</w:t>
            </w:r>
          </w:p>
        </w:tc>
        <w:tc>
          <w:tcPr>
            <w:shd w:fill="ffffff" w:val="clear"/>
          </w:tcPr>
          <w:p w:rsidR="00000000" w:rsidDel="00000000" w:rsidP="00000000" w:rsidRDefault="00000000" w:rsidRPr="00000000" w14:paraId="000002B2">
            <w:pPr>
              <w:jc w:val="both"/>
              <w:rPr>
                <w:b w:val="0"/>
                <w:sz w:val="20"/>
                <w:szCs w:val="20"/>
              </w:rPr>
            </w:pPr>
            <w:r w:rsidDel="00000000" w:rsidR="00000000" w:rsidRPr="00000000">
              <w:rPr>
                <w:b w:val="0"/>
                <w:sz w:val="20"/>
                <w:szCs w:val="20"/>
                <w:rtl w:val="0"/>
              </w:rPr>
              <w:t xml:space="preserve">Salvaguarda que actúa después de un incidente, ejerciendo una reparación al activo. </w:t>
            </w:r>
          </w:p>
          <w:p w:rsidR="00000000" w:rsidDel="00000000" w:rsidP="00000000" w:rsidRDefault="00000000" w:rsidRPr="00000000" w14:paraId="000002B3">
            <w:pPr>
              <w:jc w:val="both"/>
              <w:rPr>
                <w:b w:val="0"/>
                <w:sz w:val="20"/>
                <w:szCs w:val="20"/>
              </w:rPr>
            </w:pPr>
            <w:r w:rsidDel="00000000" w:rsidR="00000000" w:rsidRPr="00000000">
              <w:rPr>
                <w:rtl w:val="0"/>
              </w:rPr>
            </w:r>
          </w:p>
          <w:p w:rsidR="00000000" w:rsidDel="00000000" w:rsidP="00000000" w:rsidRDefault="00000000" w:rsidRPr="00000000" w14:paraId="000002B4">
            <w:pPr>
              <w:jc w:val="both"/>
              <w:rPr>
                <w:b w:val="0"/>
                <w:i w:val="1"/>
                <w:sz w:val="20"/>
                <w:szCs w:val="20"/>
              </w:rPr>
            </w:pPr>
            <w:r w:rsidDel="00000000" w:rsidR="00000000" w:rsidRPr="00000000">
              <w:rPr>
                <w:b w:val="0"/>
                <w:i w:val="1"/>
                <w:sz w:val="20"/>
                <w:szCs w:val="20"/>
                <w:rtl w:val="0"/>
              </w:rPr>
              <w:t xml:space="preserve">Ejemplos: gestión de incidentes, líneas de comunicación alternativas, fuentes de alimentación redundantes, ...</w:t>
            </w:r>
          </w:p>
        </w:tc>
      </w:tr>
      <w:tr>
        <w:trPr>
          <w:cantSplit w:val="0"/>
          <w:tblHeader w:val="0"/>
        </w:trPr>
        <w:tc>
          <w:tcPr>
            <w:shd w:fill="ffffff" w:val="clear"/>
          </w:tcPr>
          <w:p w:rsidR="00000000" w:rsidDel="00000000" w:rsidP="00000000" w:rsidRDefault="00000000" w:rsidRPr="00000000" w14:paraId="000002B5">
            <w:pPr>
              <w:jc w:val="both"/>
              <w:rPr>
                <w:sz w:val="20"/>
                <w:szCs w:val="20"/>
              </w:rPr>
            </w:pPr>
            <w:r w:rsidDel="00000000" w:rsidR="00000000" w:rsidRPr="00000000">
              <w:rPr>
                <w:sz w:val="20"/>
                <w:szCs w:val="20"/>
                <w:rtl w:val="0"/>
              </w:rPr>
              <w:t xml:space="preserve">[RC] Recuperación</w:t>
            </w:r>
          </w:p>
        </w:tc>
        <w:tc>
          <w:tcPr>
            <w:shd w:fill="ffffff" w:val="clear"/>
          </w:tcPr>
          <w:p w:rsidR="00000000" w:rsidDel="00000000" w:rsidP="00000000" w:rsidRDefault="00000000" w:rsidRPr="00000000" w14:paraId="000002B6">
            <w:pPr>
              <w:jc w:val="both"/>
              <w:rPr>
                <w:b w:val="0"/>
                <w:sz w:val="20"/>
                <w:szCs w:val="20"/>
              </w:rPr>
            </w:pPr>
            <w:r w:rsidDel="00000000" w:rsidR="00000000" w:rsidRPr="00000000">
              <w:rPr>
                <w:b w:val="0"/>
                <w:sz w:val="20"/>
                <w:szCs w:val="20"/>
                <w:rtl w:val="0"/>
              </w:rPr>
              <w:t xml:space="preserve">Salvaguarda que ofrece recuperación a un activo que ha sufrido una alteración, regresando al estado útil y viable, </w:t>
            </w:r>
          </w:p>
          <w:p w:rsidR="00000000" w:rsidDel="00000000" w:rsidP="00000000" w:rsidRDefault="00000000" w:rsidRPr="00000000" w14:paraId="000002B7">
            <w:pPr>
              <w:jc w:val="both"/>
              <w:rPr>
                <w:b w:val="0"/>
                <w:sz w:val="20"/>
                <w:szCs w:val="20"/>
              </w:rPr>
            </w:pPr>
            <w:r w:rsidDel="00000000" w:rsidR="00000000" w:rsidRPr="00000000">
              <w:rPr>
                <w:rtl w:val="0"/>
              </w:rPr>
            </w:r>
          </w:p>
          <w:p w:rsidR="00000000" w:rsidDel="00000000" w:rsidP="00000000" w:rsidRDefault="00000000" w:rsidRPr="00000000" w14:paraId="000002B8">
            <w:pPr>
              <w:jc w:val="both"/>
              <w:rPr>
                <w:b w:val="0"/>
                <w:sz w:val="20"/>
                <w:szCs w:val="20"/>
              </w:rPr>
            </w:pPr>
            <w:r w:rsidDel="00000000" w:rsidR="00000000" w:rsidRPr="00000000">
              <w:rPr>
                <w:b w:val="0"/>
                <w:sz w:val="20"/>
                <w:szCs w:val="20"/>
                <w:rtl w:val="0"/>
              </w:rPr>
              <w:t xml:space="preserve">Ejemplos: copias de seguridad (back-up)</w:t>
            </w:r>
          </w:p>
        </w:tc>
      </w:tr>
      <w:tr>
        <w:trPr>
          <w:cantSplit w:val="0"/>
          <w:tblHeader w:val="0"/>
        </w:trPr>
        <w:tc>
          <w:tcPr>
            <w:shd w:fill="ffffff" w:val="clear"/>
          </w:tcPr>
          <w:p w:rsidR="00000000" w:rsidDel="00000000" w:rsidP="00000000" w:rsidRDefault="00000000" w:rsidRPr="00000000" w14:paraId="000002B9">
            <w:pPr>
              <w:jc w:val="both"/>
              <w:rPr>
                <w:sz w:val="20"/>
                <w:szCs w:val="20"/>
              </w:rPr>
            </w:pPr>
            <w:r w:rsidDel="00000000" w:rsidR="00000000" w:rsidRPr="00000000">
              <w:rPr>
                <w:sz w:val="20"/>
                <w:szCs w:val="20"/>
                <w:rtl w:val="0"/>
              </w:rPr>
              <w:t xml:space="preserve">[MN] Monitorización</w:t>
            </w:r>
          </w:p>
        </w:tc>
        <w:tc>
          <w:tcPr>
            <w:shd w:fill="ffffff" w:val="clear"/>
          </w:tcPr>
          <w:p w:rsidR="00000000" w:rsidDel="00000000" w:rsidP="00000000" w:rsidRDefault="00000000" w:rsidRPr="00000000" w14:paraId="000002BA">
            <w:pPr>
              <w:jc w:val="both"/>
              <w:rPr>
                <w:b w:val="0"/>
                <w:sz w:val="20"/>
                <w:szCs w:val="20"/>
              </w:rPr>
            </w:pPr>
            <w:r w:rsidDel="00000000" w:rsidR="00000000" w:rsidRPr="00000000">
              <w:rPr>
                <w:b w:val="0"/>
                <w:sz w:val="20"/>
                <w:szCs w:val="20"/>
                <w:rtl w:val="0"/>
              </w:rPr>
              <w:t xml:space="preserve">Salvaguardas enfocadas en la vigilancia y monitoreo de activos para identificar posibles cambios o alteraciones en el normal comportamiento de un activo de información.</w:t>
            </w:r>
          </w:p>
          <w:p w:rsidR="00000000" w:rsidDel="00000000" w:rsidP="00000000" w:rsidRDefault="00000000" w:rsidRPr="00000000" w14:paraId="000002BB">
            <w:pPr>
              <w:jc w:val="both"/>
              <w:rPr>
                <w:b w:val="0"/>
                <w:sz w:val="20"/>
                <w:szCs w:val="20"/>
              </w:rPr>
            </w:pPr>
            <w:r w:rsidDel="00000000" w:rsidR="00000000" w:rsidRPr="00000000">
              <w:rPr>
                <w:rtl w:val="0"/>
              </w:rPr>
            </w:r>
          </w:p>
          <w:p w:rsidR="00000000" w:rsidDel="00000000" w:rsidP="00000000" w:rsidRDefault="00000000" w:rsidRPr="00000000" w14:paraId="000002BC">
            <w:pPr>
              <w:jc w:val="both"/>
              <w:rPr>
                <w:b w:val="0"/>
                <w:i w:val="1"/>
                <w:sz w:val="20"/>
                <w:szCs w:val="20"/>
              </w:rPr>
            </w:pPr>
            <w:r w:rsidDel="00000000" w:rsidR="00000000" w:rsidRPr="00000000">
              <w:rPr>
                <w:b w:val="0"/>
                <w:i w:val="1"/>
                <w:sz w:val="20"/>
                <w:szCs w:val="20"/>
                <w:rtl w:val="0"/>
              </w:rPr>
              <w:t xml:space="preserve">Ejemplos: registros de actividad, registro de descargas de web, ...</w:t>
            </w:r>
          </w:p>
        </w:tc>
      </w:tr>
      <w:tr>
        <w:trPr>
          <w:cantSplit w:val="0"/>
          <w:tblHeader w:val="0"/>
        </w:trPr>
        <w:tc>
          <w:tcPr>
            <w:shd w:fill="ffffff" w:val="clear"/>
          </w:tcPr>
          <w:p w:rsidR="00000000" w:rsidDel="00000000" w:rsidP="00000000" w:rsidRDefault="00000000" w:rsidRPr="00000000" w14:paraId="000002BD">
            <w:pPr>
              <w:jc w:val="both"/>
              <w:rPr>
                <w:sz w:val="20"/>
                <w:szCs w:val="20"/>
              </w:rPr>
            </w:pPr>
            <w:r w:rsidDel="00000000" w:rsidR="00000000" w:rsidRPr="00000000">
              <w:rPr>
                <w:sz w:val="20"/>
                <w:szCs w:val="20"/>
                <w:rtl w:val="0"/>
              </w:rPr>
              <w:t xml:space="preserve">[DC] detección</w:t>
            </w:r>
          </w:p>
        </w:tc>
        <w:tc>
          <w:tcPr>
            <w:shd w:fill="ffffff" w:val="clear"/>
          </w:tcPr>
          <w:p w:rsidR="00000000" w:rsidDel="00000000" w:rsidP="00000000" w:rsidRDefault="00000000" w:rsidRPr="00000000" w14:paraId="000002BE">
            <w:pPr>
              <w:jc w:val="both"/>
              <w:rPr>
                <w:b w:val="0"/>
                <w:sz w:val="20"/>
                <w:szCs w:val="20"/>
              </w:rPr>
            </w:pPr>
            <w:r w:rsidDel="00000000" w:rsidR="00000000" w:rsidRPr="00000000">
              <w:rPr>
                <w:b w:val="0"/>
                <w:sz w:val="20"/>
                <w:szCs w:val="20"/>
                <w:rtl w:val="0"/>
              </w:rPr>
              <w:t xml:space="preserve">Salvaguarda que detecta un ataque, determinando lo que está sucediendo. No necesariamente debe detener la acción, pero sí permite establecer las medidas mínimas necesarias para su protección.</w:t>
            </w:r>
          </w:p>
          <w:p w:rsidR="00000000" w:rsidDel="00000000" w:rsidP="00000000" w:rsidRDefault="00000000" w:rsidRPr="00000000" w14:paraId="000002BF">
            <w:pPr>
              <w:jc w:val="both"/>
              <w:rPr>
                <w:b w:val="0"/>
                <w:sz w:val="20"/>
                <w:szCs w:val="20"/>
              </w:rPr>
            </w:pPr>
            <w:r w:rsidDel="00000000" w:rsidR="00000000" w:rsidRPr="00000000">
              <w:rPr>
                <w:rtl w:val="0"/>
              </w:rPr>
            </w:r>
          </w:p>
          <w:p w:rsidR="00000000" w:rsidDel="00000000" w:rsidP="00000000" w:rsidRDefault="00000000" w:rsidRPr="00000000" w14:paraId="000002C0">
            <w:pPr>
              <w:jc w:val="both"/>
              <w:rPr>
                <w:b w:val="0"/>
                <w:i w:val="1"/>
                <w:sz w:val="20"/>
                <w:szCs w:val="20"/>
              </w:rPr>
            </w:pPr>
            <w:r w:rsidDel="00000000" w:rsidR="00000000" w:rsidRPr="00000000">
              <w:rPr>
                <w:b w:val="0"/>
                <w:i w:val="1"/>
                <w:sz w:val="20"/>
                <w:szCs w:val="20"/>
                <w:rtl w:val="0"/>
              </w:rPr>
              <w:t xml:space="preserve">Ejemplos: antivirus, IDS, detectores de incendio, ...</w:t>
            </w:r>
          </w:p>
        </w:tc>
      </w:tr>
      <w:tr>
        <w:trPr>
          <w:cantSplit w:val="0"/>
          <w:tblHeader w:val="0"/>
        </w:trPr>
        <w:tc>
          <w:tcPr>
            <w:shd w:fill="ffffff" w:val="clear"/>
          </w:tcPr>
          <w:p w:rsidR="00000000" w:rsidDel="00000000" w:rsidP="00000000" w:rsidRDefault="00000000" w:rsidRPr="00000000" w14:paraId="000002C1">
            <w:pPr>
              <w:jc w:val="both"/>
              <w:rPr>
                <w:sz w:val="20"/>
                <w:szCs w:val="20"/>
              </w:rPr>
            </w:pPr>
            <w:r w:rsidDel="00000000" w:rsidR="00000000" w:rsidRPr="00000000">
              <w:rPr>
                <w:sz w:val="20"/>
                <w:szCs w:val="20"/>
                <w:rtl w:val="0"/>
              </w:rPr>
              <w:t xml:space="preserve">[AW] Concienciación</w:t>
            </w:r>
          </w:p>
        </w:tc>
        <w:tc>
          <w:tcPr>
            <w:shd w:fill="ffffff" w:val="clear"/>
          </w:tcPr>
          <w:p w:rsidR="00000000" w:rsidDel="00000000" w:rsidP="00000000" w:rsidRDefault="00000000" w:rsidRPr="00000000" w14:paraId="000002C2">
            <w:pPr>
              <w:jc w:val="both"/>
              <w:rPr>
                <w:b w:val="0"/>
                <w:sz w:val="20"/>
                <w:szCs w:val="20"/>
              </w:rPr>
            </w:pPr>
            <w:r w:rsidDel="00000000" w:rsidR="00000000" w:rsidRPr="00000000">
              <w:rPr>
                <w:b w:val="0"/>
                <w:sz w:val="20"/>
                <w:szCs w:val="20"/>
                <w:rtl w:val="0"/>
              </w:rPr>
              <w:t xml:space="preserve">Actividades relacionadas con la transferencia del conocimiento para la seguridad de todos los actores involucrados en la organización y que dependen de los activos de información.</w:t>
            </w:r>
          </w:p>
          <w:p w:rsidR="00000000" w:rsidDel="00000000" w:rsidP="00000000" w:rsidRDefault="00000000" w:rsidRPr="00000000" w14:paraId="000002C3">
            <w:pPr>
              <w:jc w:val="both"/>
              <w:rPr>
                <w:b w:val="0"/>
                <w:sz w:val="20"/>
                <w:szCs w:val="20"/>
              </w:rPr>
            </w:pPr>
            <w:r w:rsidDel="00000000" w:rsidR="00000000" w:rsidRPr="00000000">
              <w:rPr>
                <w:rtl w:val="0"/>
              </w:rPr>
            </w:r>
          </w:p>
          <w:p w:rsidR="00000000" w:rsidDel="00000000" w:rsidP="00000000" w:rsidRDefault="00000000" w:rsidRPr="00000000" w14:paraId="000002C4">
            <w:pPr>
              <w:jc w:val="both"/>
              <w:rPr>
                <w:b w:val="0"/>
                <w:i w:val="1"/>
                <w:sz w:val="20"/>
                <w:szCs w:val="20"/>
              </w:rPr>
            </w:pPr>
            <w:r w:rsidDel="00000000" w:rsidR="00000000" w:rsidRPr="00000000">
              <w:rPr>
                <w:b w:val="0"/>
                <w:i w:val="1"/>
                <w:sz w:val="20"/>
                <w:szCs w:val="20"/>
                <w:rtl w:val="0"/>
              </w:rPr>
              <w:t xml:space="preserve">Ejemplos: cursos de concienciación, cursos de formación, ...</w:t>
            </w:r>
          </w:p>
        </w:tc>
      </w:tr>
      <w:tr>
        <w:trPr>
          <w:cantSplit w:val="0"/>
          <w:tblHeader w:val="0"/>
        </w:trPr>
        <w:tc>
          <w:tcPr>
            <w:shd w:fill="ffffff" w:val="clear"/>
          </w:tcPr>
          <w:p w:rsidR="00000000" w:rsidDel="00000000" w:rsidP="00000000" w:rsidRDefault="00000000" w:rsidRPr="00000000" w14:paraId="000002C5">
            <w:pPr>
              <w:jc w:val="both"/>
              <w:rPr>
                <w:sz w:val="20"/>
                <w:szCs w:val="20"/>
              </w:rPr>
            </w:pPr>
            <w:r w:rsidDel="00000000" w:rsidR="00000000" w:rsidRPr="00000000">
              <w:rPr>
                <w:sz w:val="20"/>
                <w:szCs w:val="20"/>
                <w:rtl w:val="0"/>
              </w:rPr>
              <w:t xml:space="preserve">[AD] Administración</w:t>
            </w:r>
          </w:p>
        </w:tc>
        <w:tc>
          <w:tcPr>
            <w:shd w:fill="ffffff" w:val="clear"/>
          </w:tcPr>
          <w:p w:rsidR="00000000" w:rsidDel="00000000" w:rsidP="00000000" w:rsidRDefault="00000000" w:rsidRPr="00000000" w14:paraId="000002C6">
            <w:pPr>
              <w:jc w:val="both"/>
              <w:rPr>
                <w:b w:val="0"/>
                <w:sz w:val="20"/>
                <w:szCs w:val="20"/>
              </w:rPr>
            </w:pPr>
            <w:r w:rsidDel="00000000" w:rsidR="00000000" w:rsidRPr="00000000">
              <w:rPr>
                <w:b w:val="0"/>
                <w:sz w:val="20"/>
                <w:szCs w:val="20"/>
                <w:rtl w:val="0"/>
              </w:rPr>
              <w:t xml:space="preserve">Salvaguardas relacionadas con los componentes de seguridad del sistema.</w:t>
            </w:r>
          </w:p>
          <w:p w:rsidR="00000000" w:rsidDel="00000000" w:rsidP="00000000" w:rsidRDefault="00000000" w:rsidRPr="00000000" w14:paraId="000002C7">
            <w:pPr>
              <w:jc w:val="both"/>
              <w:rPr>
                <w:b w:val="0"/>
                <w:sz w:val="20"/>
                <w:szCs w:val="20"/>
              </w:rPr>
            </w:pPr>
            <w:r w:rsidDel="00000000" w:rsidR="00000000" w:rsidRPr="00000000">
              <w:rPr>
                <w:rtl w:val="0"/>
              </w:rPr>
            </w:r>
          </w:p>
          <w:p w:rsidR="00000000" w:rsidDel="00000000" w:rsidP="00000000" w:rsidRDefault="00000000" w:rsidRPr="00000000" w14:paraId="000002C8">
            <w:pPr>
              <w:jc w:val="both"/>
              <w:rPr>
                <w:b w:val="0"/>
                <w:sz w:val="20"/>
                <w:szCs w:val="20"/>
              </w:rPr>
            </w:pPr>
            <w:r w:rsidDel="00000000" w:rsidR="00000000" w:rsidRPr="00000000">
              <w:rPr>
                <w:b w:val="0"/>
                <w:sz w:val="20"/>
                <w:szCs w:val="20"/>
                <w:rtl w:val="0"/>
              </w:rPr>
              <w:t xml:space="preserve">Ejemplos: inventario de activos, análisis de riesgos, plan de continuidad</w:t>
            </w:r>
          </w:p>
        </w:tc>
      </w:tr>
    </w:tbl>
    <w:p w:rsidR="00000000" w:rsidDel="00000000" w:rsidP="00000000" w:rsidRDefault="00000000" w:rsidRPr="00000000" w14:paraId="000002C9">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b w:val="1"/>
          <w:color w:val="000000"/>
          <w:sz w:val="20"/>
          <w:szCs w:val="20"/>
          <w:rtl w:val="0"/>
        </w:rPr>
        <w:t xml:space="preserve">Nota.</w:t>
      </w:r>
      <w:r w:rsidDel="00000000" w:rsidR="00000000" w:rsidRPr="00000000">
        <w:rPr>
          <w:color w:val="000000"/>
          <w:sz w:val="20"/>
          <w:szCs w:val="20"/>
          <w:rtl w:val="0"/>
        </w:rPr>
        <w:t xml:space="preserve"> </w:t>
      </w:r>
      <w:r w:rsidDel="00000000" w:rsidR="00000000" w:rsidRPr="00000000">
        <w:rPr>
          <w:sz w:val="20"/>
          <w:szCs w:val="20"/>
          <w:rtl w:val="0"/>
        </w:rPr>
        <w:t xml:space="preserve">Recuperado de MAGERIT– versión 3.0 Metodología de Análisis y Gestión de Riesgos de los Sistemas de Información </w:t>
      </w:r>
      <w:hyperlink r:id="rId45">
        <w:r w:rsidDel="00000000" w:rsidR="00000000" w:rsidRPr="00000000">
          <w:rPr>
            <w:color w:val="1155cc"/>
            <w:sz w:val="20"/>
            <w:szCs w:val="20"/>
            <w:u w:val="single"/>
            <w:rtl w:val="0"/>
          </w:rPr>
          <w:t xml:space="preserve">https://www.ccn-cert.cni.es/documentos-publicos/1789-magerit-libro-i-metodo/file.html</w:t>
        </w:r>
      </w:hyperlink>
      <w:r w:rsidDel="00000000" w:rsidR="00000000" w:rsidRPr="00000000">
        <w:rPr>
          <w:rtl w:val="0"/>
        </w:rPr>
      </w:r>
    </w:p>
    <w:p w:rsidR="00000000" w:rsidDel="00000000" w:rsidP="00000000" w:rsidRDefault="00000000" w:rsidRPr="00000000" w14:paraId="000002CA">
      <w:pPr>
        <w:ind w:left="360" w:firstLine="0"/>
        <w:jc w:val="both"/>
        <w:rPr>
          <w:sz w:val="20"/>
          <w:szCs w:val="20"/>
        </w:rPr>
      </w:pPr>
      <w:r w:rsidDel="00000000" w:rsidR="00000000" w:rsidRPr="00000000">
        <w:rPr>
          <w:rtl w:val="0"/>
        </w:rPr>
      </w:r>
    </w:p>
    <w:p w:rsidR="00000000" w:rsidDel="00000000" w:rsidP="00000000" w:rsidRDefault="00000000" w:rsidRPr="00000000" w14:paraId="000002CB">
      <w:pPr>
        <w:ind w:left="360" w:firstLine="0"/>
        <w:jc w:val="both"/>
        <w:rPr>
          <w:sz w:val="20"/>
          <w:szCs w:val="20"/>
        </w:rPr>
      </w:pPr>
      <w:r w:rsidDel="00000000" w:rsidR="00000000" w:rsidRPr="00000000">
        <w:rPr>
          <w:sz w:val="20"/>
          <w:szCs w:val="20"/>
          <w:rtl w:val="0"/>
        </w:rPr>
        <w:t xml:space="preserve">De acuerdo al modelo anterior, Podremos determinar y agrupas las salvaguardas de acuerdo a su efecto sobre una amenaza, como se puede identificar en la tabla No 5.</w:t>
      </w:r>
    </w:p>
    <w:p w:rsidR="00000000" w:rsidDel="00000000" w:rsidP="00000000" w:rsidRDefault="00000000" w:rsidRPr="00000000" w14:paraId="000002CC">
      <w:pPr>
        <w:ind w:left="360" w:firstLine="0"/>
        <w:jc w:val="both"/>
        <w:rPr>
          <w:sz w:val="20"/>
          <w:szCs w:val="20"/>
        </w:rPr>
      </w:pPr>
      <w:r w:rsidDel="00000000" w:rsidR="00000000" w:rsidRPr="00000000">
        <w:rPr>
          <w:rtl w:val="0"/>
        </w:rPr>
      </w:r>
    </w:p>
    <w:p w:rsidR="00000000" w:rsidDel="00000000" w:rsidP="00000000" w:rsidRDefault="00000000" w:rsidRPr="00000000" w14:paraId="000002CD">
      <w:pPr>
        <w:keepNext w:val="1"/>
        <w:pBdr>
          <w:top w:space="0" w:sz="0" w:val="nil"/>
          <w:left w:space="0" w:sz="0" w:val="nil"/>
          <w:bottom w:space="0" w:sz="0" w:val="nil"/>
          <w:right w:space="0" w:sz="0" w:val="nil"/>
          <w:between w:space="0" w:sz="0" w:val="nil"/>
        </w:pBdr>
        <w:spacing w:after="200" w:line="240" w:lineRule="auto"/>
        <w:ind w:firstLine="2125.9842519685035"/>
        <w:rPr>
          <w:b w:val="1"/>
          <w:color w:val="000000"/>
          <w:sz w:val="18"/>
          <w:szCs w:val="18"/>
        </w:rPr>
      </w:pPr>
      <w:r w:rsidDel="00000000" w:rsidR="00000000" w:rsidRPr="00000000">
        <w:rPr>
          <w:b w:val="1"/>
          <w:color w:val="000000"/>
          <w:sz w:val="18"/>
          <w:szCs w:val="18"/>
          <w:rtl w:val="0"/>
        </w:rPr>
        <w:t xml:space="preserve">Tabla 5 </w:t>
      </w:r>
    </w:p>
    <w:p w:rsidR="00000000" w:rsidDel="00000000" w:rsidP="00000000" w:rsidRDefault="00000000" w:rsidRPr="00000000" w14:paraId="000002CE">
      <w:pPr>
        <w:keepNext w:val="1"/>
        <w:pBdr>
          <w:top w:space="0" w:sz="0" w:val="nil"/>
          <w:left w:space="0" w:sz="0" w:val="nil"/>
          <w:bottom w:space="0" w:sz="0" w:val="nil"/>
          <w:right w:space="0" w:sz="0" w:val="nil"/>
          <w:between w:space="0" w:sz="0" w:val="nil"/>
        </w:pBdr>
        <w:spacing w:after="200" w:line="240" w:lineRule="auto"/>
        <w:ind w:firstLine="2125.9842519685035"/>
        <w:rPr>
          <w:i w:val="1"/>
          <w:color w:val="1f497d"/>
          <w:sz w:val="18"/>
          <w:szCs w:val="18"/>
        </w:rPr>
      </w:pPr>
      <w:r w:rsidDel="00000000" w:rsidR="00000000" w:rsidRPr="00000000">
        <w:rPr>
          <w:i w:val="1"/>
          <w:color w:val="000000"/>
          <w:sz w:val="18"/>
          <w:szCs w:val="18"/>
          <w:rtl w:val="0"/>
        </w:rPr>
        <w:t xml:space="preserve">Tipos de salvaguardas sugeridos por Magerit</w:t>
      </w:r>
      <w:r w:rsidDel="00000000" w:rsidR="00000000" w:rsidRPr="00000000">
        <w:rPr>
          <w:rtl w:val="0"/>
        </w:rPr>
      </w:r>
    </w:p>
    <w:tbl>
      <w:tblPr>
        <w:tblStyle w:val="Table13"/>
        <w:tblW w:w="572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30"/>
        <w:gridCol w:w="2295"/>
        <w:tblGridChange w:id="0">
          <w:tblGrid>
            <w:gridCol w:w="3430"/>
            <w:gridCol w:w="2295"/>
          </w:tblGrid>
        </w:tblGridChange>
      </w:tblGrid>
      <w:tr>
        <w:trPr>
          <w:cantSplit w:val="0"/>
          <w:tblHeader w:val="0"/>
        </w:trPr>
        <w:tc>
          <w:tcPr>
            <w:shd w:fill="d9d9d9" w:val="clear"/>
          </w:tcPr>
          <w:p w:rsidR="00000000" w:rsidDel="00000000" w:rsidP="00000000" w:rsidRDefault="00000000" w:rsidRPr="00000000" w14:paraId="000002CF">
            <w:pPr>
              <w:jc w:val="center"/>
              <w:rPr>
                <w:sz w:val="20"/>
                <w:szCs w:val="20"/>
              </w:rPr>
            </w:pPr>
            <w:r w:rsidDel="00000000" w:rsidR="00000000" w:rsidRPr="00000000">
              <w:rPr>
                <w:sz w:val="20"/>
                <w:szCs w:val="20"/>
                <w:rtl w:val="0"/>
              </w:rPr>
              <w:t xml:space="preserve">Efecto</w:t>
            </w:r>
          </w:p>
        </w:tc>
        <w:tc>
          <w:tcPr>
            <w:shd w:fill="d9d9d9" w:val="clear"/>
          </w:tcPr>
          <w:p w:rsidR="00000000" w:rsidDel="00000000" w:rsidP="00000000" w:rsidRDefault="00000000" w:rsidRPr="00000000" w14:paraId="000002D0">
            <w:pPr>
              <w:jc w:val="center"/>
              <w:rPr>
                <w:sz w:val="20"/>
                <w:szCs w:val="20"/>
              </w:rPr>
            </w:pPr>
            <w:r w:rsidDel="00000000" w:rsidR="00000000" w:rsidRPr="00000000">
              <w:rPr>
                <w:sz w:val="20"/>
                <w:szCs w:val="20"/>
                <w:rtl w:val="0"/>
              </w:rPr>
              <w:t xml:space="preserve">Tipo</w:t>
            </w:r>
          </w:p>
        </w:tc>
      </w:tr>
      <w:tr>
        <w:trPr>
          <w:cantSplit w:val="0"/>
          <w:tblHeader w:val="0"/>
        </w:trPr>
        <w:tc>
          <w:tcPr/>
          <w:p w:rsidR="00000000" w:rsidDel="00000000" w:rsidP="00000000" w:rsidRDefault="00000000" w:rsidRPr="00000000" w14:paraId="000002D1">
            <w:pPr>
              <w:jc w:val="both"/>
              <w:rPr>
                <w:b w:val="0"/>
                <w:sz w:val="20"/>
                <w:szCs w:val="20"/>
              </w:rPr>
            </w:pPr>
            <w:r w:rsidDel="00000000" w:rsidR="00000000" w:rsidRPr="00000000">
              <w:rPr>
                <w:b w:val="0"/>
                <w:sz w:val="20"/>
                <w:szCs w:val="20"/>
                <w:rtl w:val="0"/>
              </w:rPr>
              <w:t xml:space="preserve">preventivas: reducen la probabilidad</w:t>
            </w:r>
          </w:p>
        </w:tc>
        <w:tc>
          <w:tcPr/>
          <w:p w:rsidR="00000000" w:rsidDel="00000000" w:rsidP="00000000" w:rsidRDefault="00000000" w:rsidRPr="00000000" w14:paraId="000002D2">
            <w:pPr>
              <w:jc w:val="both"/>
              <w:rPr>
                <w:b w:val="0"/>
                <w:sz w:val="20"/>
                <w:szCs w:val="20"/>
              </w:rPr>
            </w:pPr>
            <w:r w:rsidDel="00000000" w:rsidR="00000000" w:rsidRPr="00000000">
              <w:rPr>
                <w:b w:val="0"/>
                <w:sz w:val="20"/>
                <w:szCs w:val="20"/>
                <w:rtl w:val="0"/>
              </w:rPr>
              <w:t xml:space="preserve">[PR] preventivas</w:t>
            </w:r>
          </w:p>
          <w:p w:rsidR="00000000" w:rsidDel="00000000" w:rsidP="00000000" w:rsidRDefault="00000000" w:rsidRPr="00000000" w14:paraId="000002D3">
            <w:pPr>
              <w:jc w:val="both"/>
              <w:rPr>
                <w:b w:val="0"/>
                <w:sz w:val="20"/>
                <w:szCs w:val="20"/>
              </w:rPr>
            </w:pPr>
            <w:r w:rsidDel="00000000" w:rsidR="00000000" w:rsidRPr="00000000">
              <w:rPr>
                <w:b w:val="0"/>
                <w:sz w:val="20"/>
                <w:szCs w:val="20"/>
                <w:rtl w:val="0"/>
              </w:rPr>
              <w:t xml:space="preserve">[DR] disuasorias</w:t>
            </w:r>
          </w:p>
          <w:p w:rsidR="00000000" w:rsidDel="00000000" w:rsidP="00000000" w:rsidRDefault="00000000" w:rsidRPr="00000000" w14:paraId="000002D4">
            <w:pPr>
              <w:jc w:val="both"/>
              <w:rPr>
                <w:b w:val="0"/>
                <w:sz w:val="20"/>
                <w:szCs w:val="20"/>
              </w:rPr>
            </w:pPr>
            <w:r w:rsidDel="00000000" w:rsidR="00000000" w:rsidRPr="00000000">
              <w:rPr>
                <w:b w:val="0"/>
                <w:sz w:val="20"/>
                <w:szCs w:val="20"/>
                <w:rtl w:val="0"/>
              </w:rPr>
              <w:t xml:space="preserve">[EL] eliminatorias</w:t>
            </w:r>
          </w:p>
        </w:tc>
      </w:tr>
      <w:tr>
        <w:trPr>
          <w:cantSplit w:val="0"/>
          <w:tblHeader w:val="0"/>
        </w:trPr>
        <w:tc>
          <w:tcPr/>
          <w:p w:rsidR="00000000" w:rsidDel="00000000" w:rsidP="00000000" w:rsidRDefault="00000000" w:rsidRPr="00000000" w14:paraId="000002D5">
            <w:pPr>
              <w:jc w:val="both"/>
              <w:rPr>
                <w:b w:val="0"/>
                <w:sz w:val="20"/>
                <w:szCs w:val="20"/>
              </w:rPr>
            </w:pPr>
            <w:r w:rsidDel="00000000" w:rsidR="00000000" w:rsidRPr="00000000">
              <w:rPr>
                <w:b w:val="0"/>
                <w:sz w:val="20"/>
                <w:szCs w:val="20"/>
                <w:rtl w:val="0"/>
              </w:rPr>
              <w:t xml:space="preserve">acotan la degradación</w:t>
            </w:r>
          </w:p>
        </w:tc>
        <w:tc>
          <w:tcPr/>
          <w:p w:rsidR="00000000" w:rsidDel="00000000" w:rsidP="00000000" w:rsidRDefault="00000000" w:rsidRPr="00000000" w14:paraId="000002D6">
            <w:pPr>
              <w:jc w:val="both"/>
              <w:rPr>
                <w:b w:val="0"/>
                <w:sz w:val="20"/>
                <w:szCs w:val="20"/>
              </w:rPr>
            </w:pPr>
            <w:r w:rsidDel="00000000" w:rsidR="00000000" w:rsidRPr="00000000">
              <w:rPr>
                <w:b w:val="0"/>
                <w:sz w:val="20"/>
                <w:szCs w:val="20"/>
                <w:rtl w:val="0"/>
              </w:rPr>
              <w:t xml:space="preserve">[IM] minimizadoras</w:t>
            </w:r>
          </w:p>
          <w:p w:rsidR="00000000" w:rsidDel="00000000" w:rsidP="00000000" w:rsidRDefault="00000000" w:rsidRPr="00000000" w14:paraId="000002D7">
            <w:pPr>
              <w:jc w:val="both"/>
              <w:rPr>
                <w:b w:val="0"/>
                <w:sz w:val="20"/>
                <w:szCs w:val="20"/>
              </w:rPr>
            </w:pPr>
            <w:r w:rsidDel="00000000" w:rsidR="00000000" w:rsidRPr="00000000">
              <w:rPr>
                <w:b w:val="0"/>
                <w:sz w:val="20"/>
                <w:szCs w:val="20"/>
                <w:rtl w:val="0"/>
              </w:rPr>
              <w:t xml:space="preserve">[CR] correctivas</w:t>
            </w:r>
          </w:p>
          <w:p w:rsidR="00000000" w:rsidDel="00000000" w:rsidP="00000000" w:rsidRDefault="00000000" w:rsidRPr="00000000" w14:paraId="000002D8">
            <w:pPr>
              <w:jc w:val="both"/>
              <w:rPr>
                <w:b w:val="0"/>
                <w:sz w:val="20"/>
                <w:szCs w:val="20"/>
              </w:rPr>
            </w:pPr>
            <w:r w:rsidDel="00000000" w:rsidR="00000000" w:rsidRPr="00000000">
              <w:rPr>
                <w:b w:val="0"/>
                <w:sz w:val="20"/>
                <w:szCs w:val="20"/>
                <w:rtl w:val="0"/>
              </w:rPr>
              <w:t xml:space="preserve">[RC] recuperativas</w:t>
            </w:r>
          </w:p>
        </w:tc>
      </w:tr>
      <w:tr>
        <w:trPr>
          <w:cantSplit w:val="0"/>
          <w:tblHeader w:val="0"/>
        </w:trPr>
        <w:tc>
          <w:tcPr/>
          <w:p w:rsidR="00000000" w:rsidDel="00000000" w:rsidP="00000000" w:rsidRDefault="00000000" w:rsidRPr="00000000" w14:paraId="000002D9">
            <w:pPr>
              <w:jc w:val="both"/>
              <w:rPr>
                <w:b w:val="0"/>
                <w:sz w:val="20"/>
                <w:szCs w:val="20"/>
              </w:rPr>
            </w:pPr>
            <w:r w:rsidDel="00000000" w:rsidR="00000000" w:rsidRPr="00000000">
              <w:rPr>
                <w:b w:val="0"/>
                <w:sz w:val="20"/>
                <w:szCs w:val="20"/>
                <w:rtl w:val="0"/>
              </w:rPr>
              <w:t xml:space="preserve">consolidan el efecto de las demás</w:t>
            </w:r>
          </w:p>
        </w:tc>
        <w:tc>
          <w:tcPr/>
          <w:p w:rsidR="00000000" w:rsidDel="00000000" w:rsidP="00000000" w:rsidRDefault="00000000" w:rsidRPr="00000000" w14:paraId="000002DA">
            <w:pPr>
              <w:jc w:val="both"/>
              <w:rPr>
                <w:b w:val="0"/>
                <w:sz w:val="20"/>
                <w:szCs w:val="20"/>
              </w:rPr>
            </w:pPr>
            <w:r w:rsidDel="00000000" w:rsidR="00000000" w:rsidRPr="00000000">
              <w:rPr>
                <w:b w:val="0"/>
                <w:sz w:val="20"/>
                <w:szCs w:val="20"/>
                <w:rtl w:val="0"/>
              </w:rPr>
              <w:t xml:space="preserve">[MN] de monitorización</w:t>
            </w:r>
          </w:p>
          <w:p w:rsidR="00000000" w:rsidDel="00000000" w:rsidP="00000000" w:rsidRDefault="00000000" w:rsidRPr="00000000" w14:paraId="000002DB">
            <w:pPr>
              <w:jc w:val="both"/>
              <w:rPr>
                <w:b w:val="0"/>
                <w:sz w:val="20"/>
                <w:szCs w:val="20"/>
              </w:rPr>
            </w:pPr>
            <w:r w:rsidDel="00000000" w:rsidR="00000000" w:rsidRPr="00000000">
              <w:rPr>
                <w:b w:val="0"/>
                <w:sz w:val="20"/>
                <w:szCs w:val="20"/>
                <w:rtl w:val="0"/>
              </w:rPr>
              <w:t xml:space="preserve">[DC] de detección</w:t>
            </w:r>
          </w:p>
          <w:p w:rsidR="00000000" w:rsidDel="00000000" w:rsidP="00000000" w:rsidRDefault="00000000" w:rsidRPr="00000000" w14:paraId="000002DC">
            <w:pPr>
              <w:jc w:val="both"/>
              <w:rPr>
                <w:b w:val="0"/>
                <w:sz w:val="20"/>
                <w:szCs w:val="20"/>
              </w:rPr>
            </w:pPr>
            <w:r w:rsidDel="00000000" w:rsidR="00000000" w:rsidRPr="00000000">
              <w:rPr>
                <w:b w:val="0"/>
                <w:sz w:val="20"/>
                <w:szCs w:val="20"/>
                <w:rtl w:val="0"/>
              </w:rPr>
              <w:t xml:space="preserve">[AW] de concienciación</w:t>
            </w:r>
          </w:p>
          <w:p w:rsidR="00000000" w:rsidDel="00000000" w:rsidP="00000000" w:rsidRDefault="00000000" w:rsidRPr="00000000" w14:paraId="000002DD">
            <w:pPr>
              <w:jc w:val="both"/>
              <w:rPr>
                <w:b w:val="0"/>
                <w:sz w:val="20"/>
                <w:szCs w:val="20"/>
              </w:rPr>
            </w:pPr>
            <w:r w:rsidDel="00000000" w:rsidR="00000000" w:rsidRPr="00000000">
              <w:rPr>
                <w:b w:val="0"/>
                <w:sz w:val="20"/>
                <w:szCs w:val="20"/>
                <w:rtl w:val="0"/>
              </w:rPr>
              <w:t xml:space="preserve">[AD] administrativas</w:t>
            </w:r>
          </w:p>
        </w:tc>
      </w:tr>
    </w:tbl>
    <w:p w:rsidR="00000000" w:rsidDel="00000000" w:rsidP="00000000" w:rsidRDefault="00000000" w:rsidRPr="00000000" w14:paraId="000002DE">
      <w:pPr>
        <w:pBdr>
          <w:top w:space="0" w:sz="0" w:val="nil"/>
          <w:left w:space="0" w:sz="0" w:val="nil"/>
          <w:bottom w:space="0" w:sz="0" w:val="nil"/>
          <w:right w:space="0" w:sz="0" w:val="nil"/>
          <w:between w:space="0" w:sz="0" w:val="nil"/>
        </w:pBdr>
        <w:ind w:left="2125.9842519685035" w:firstLine="0"/>
        <w:rPr>
          <w:color w:val="000000"/>
          <w:sz w:val="20"/>
          <w:szCs w:val="20"/>
        </w:rPr>
      </w:pPr>
      <w:r w:rsidDel="00000000" w:rsidR="00000000" w:rsidRPr="00000000">
        <w:rPr>
          <w:color w:val="000000"/>
          <w:sz w:val="20"/>
          <w:szCs w:val="20"/>
          <w:rtl w:val="0"/>
        </w:rPr>
        <w:t xml:space="preserve">Nota. </w:t>
      </w:r>
      <w:hyperlink r:id="rId46">
        <w:r w:rsidDel="00000000" w:rsidR="00000000" w:rsidRPr="00000000">
          <w:rPr>
            <w:color w:val="000000"/>
            <w:sz w:val="20"/>
            <w:szCs w:val="20"/>
            <w:rtl w:val="0"/>
          </w:rPr>
          <w:t xml:space="preserve">https://cutt.ly/DB7caei</w:t>
        </w:r>
      </w:hyperlink>
      <w:r w:rsidDel="00000000" w:rsidR="00000000" w:rsidRPr="00000000">
        <w:rPr>
          <w:rtl w:val="0"/>
        </w:rPr>
      </w:r>
    </w:p>
    <w:p w:rsidR="00000000" w:rsidDel="00000000" w:rsidP="00000000" w:rsidRDefault="00000000" w:rsidRPr="00000000" w14:paraId="000002DF">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2E0">
      <w:pPr>
        <w:ind w:left="360" w:firstLine="0"/>
        <w:rPr>
          <w:sz w:val="20"/>
          <w:szCs w:val="20"/>
        </w:rPr>
      </w:pPr>
      <w:r w:rsidDel="00000000" w:rsidR="00000000" w:rsidRPr="00000000">
        <w:rPr>
          <w:rtl w:val="0"/>
        </w:rPr>
      </w:r>
    </w:p>
    <w:p w:rsidR="00000000" w:rsidDel="00000000" w:rsidP="00000000" w:rsidRDefault="00000000" w:rsidRPr="00000000" w14:paraId="000002E1">
      <w:pPr>
        <w:ind w:left="360" w:firstLine="0"/>
        <w:rPr>
          <w:sz w:val="20"/>
          <w:szCs w:val="20"/>
        </w:rPr>
      </w:pPr>
      <w:r w:rsidDel="00000000" w:rsidR="00000000" w:rsidRPr="00000000">
        <w:rPr>
          <w:sz w:val="20"/>
          <w:szCs w:val="20"/>
          <w:rtl w:val="0"/>
        </w:rPr>
        <w:t xml:space="preserve">Las salvaguardas también por la eficacia en el momento de actuar frente al riesgo para el cual fueron consideradas, una salvaguarda adecuada en 100% eficaz si combina los siguientes factores:</w:t>
      </w:r>
    </w:p>
    <w:p w:rsidR="00000000" w:rsidDel="00000000" w:rsidP="00000000" w:rsidRDefault="00000000" w:rsidRPr="00000000" w14:paraId="000002E2">
      <w:pPr>
        <w:ind w:left="360" w:firstLine="0"/>
        <w:rPr>
          <w:sz w:val="20"/>
          <w:szCs w:val="20"/>
        </w:rPr>
      </w:pPr>
      <w:r w:rsidDel="00000000" w:rsidR="00000000" w:rsidRPr="00000000">
        <w:rPr>
          <w:rtl w:val="0"/>
        </w:rPr>
      </w:r>
    </w:p>
    <w:p w:rsidR="00000000" w:rsidDel="00000000" w:rsidP="00000000" w:rsidRDefault="00000000" w:rsidRPr="00000000" w14:paraId="000002E3">
      <w:pPr>
        <w:ind w:left="360" w:firstLine="0"/>
        <w:rPr>
          <w:sz w:val="20"/>
          <w:szCs w:val="20"/>
        </w:rPr>
      </w:pPr>
      <w:r w:rsidDel="00000000" w:rsidR="00000000" w:rsidRPr="00000000">
        <w:rPr>
          <w:sz w:val="20"/>
          <w:szCs w:val="20"/>
          <w:rtl w:val="0"/>
        </w:rPr>
        <w:t xml:space="preserve">Desde el punto de vista técnico</w:t>
      </w:r>
    </w:p>
    <w:p w:rsidR="00000000" w:rsidDel="00000000" w:rsidP="00000000" w:rsidRDefault="00000000" w:rsidRPr="00000000" w14:paraId="000002E4">
      <w:pPr>
        <w:numPr>
          <w:ilvl w:val="0"/>
          <w:numId w:val="11"/>
        </w:numPr>
        <w:pBdr>
          <w:top w:space="0" w:sz="0" w:val="nil"/>
          <w:left w:space="0" w:sz="0" w:val="nil"/>
          <w:bottom w:space="0" w:sz="0" w:val="nil"/>
          <w:right w:space="0" w:sz="0" w:val="nil"/>
          <w:between w:space="0" w:sz="0" w:val="nil"/>
        </w:pBdr>
        <w:ind w:left="1080" w:hanging="360"/>
        <w:rPr>
          <w:color w:val="000000"/>
          <w:sz w:val="20"/>
          <w:szCs w:val="20"/>
        </w:rPr>
      </w:pPr>
      <w:r w:rsidDel="00000000" w:rsidR="00000000" w:rsidRPr="00000000">
        <w:rPr>
          <w:color w:val="000000"/>
          <w:sz w:val="20"/>
          <w:szCs w:val="20"/>
          <w:rtl w:val="0"/>
        </w:rPr>
        <w:t xml:space="preserve">Técnicamente adecuada para enfrentarse al riesgo que protege.</w:t>
      </w:r>
    </w:p>
    <w:p w:rsidR="00000000" w:rsidDel="00000000" w:rsidP="00000000" w:rsidRDefault="00000000" w:rsidRPr="00000000" w14:paraId="000002E5">
      <w:pPr>
        <w:numPr>
          <w:ilvl w:val="0"/>
          <w:numId w:val="11"/>
        </w:numPr>
        <w:pBdr>
          <w:top w:space="0" w:sz="0" w:val="nil"/>
          <w:left w:space="0" w:sz="0" w:val="nil"/>
          <w:bottom w:space="0" w:sz="0" w:val="nil"/>
          <w:right w:space="0" w:sz="0" w:val="nil"/>
          <w:between w:space="0" w:sz="0" w:val="nil"/>
        </w:pBdr>
        <w:ind w:left="1080" w:hanging="360"/>
        <w:rPr>
          <w:color w:val="000000"/>
          <w:sz w:val="20"/>
          <w:szCs w:val="20"/>
        </w:rPr>
      </w:pPr>
      <w:r w:rsidDel="00000000" w:rsidR="00000000" w:rsidRPr="00000000">
        <w:rPr>
          <w:color w:val="000000"/>
          <w:sz w:val="20"/>
          <w:szCs w:val="20"/>
          <w:rtl w:val="0"/>
        </w:rPr>
        <w:t xml:space="preserve">Aplicación permanente.</w:t>
      </w:r>
    </w:p>
    <w:p w:rsidR="00000000" w:rsidDel="00000000" w:rsidP="00000000" w:rsidRDefault="00000000" w:rsidRPr="00000000" w14:paraId="000002E6">
      <w:pPr>
        <w:ind w:left="360" w:firstLine="0"/>
        <w:rPr>
          <w:sz w:val="20"/>
          <w:szCs w:val="20"/>
        </w:rPr>
      </w:pPr>
      <w:r w:rsidDel="00000000" w:rsidR="00000000" w:rsidRPr="00000000">
        <w:rPr>
          <w:rtl w:val="0"/>
        </w:rPr>
      </w:r>
    </w:p>
    <w:p w:rsidR="00000000" w:rsidDel="00000000" w:rsidP="00000000" w:rsidRDefault="00000000" w:rsidRPr="00000000" w14:paraId="000002E7">
      <w:pPr>
        <w:ind w:left="360" w:firstLine="0"/>
        <w:rPr>
          <w:sz w:val="20"/>
          <w:szCs w:val="20"/>
        </w:rPr>
      </w:pPr>
      <w:r w:rsidDel="00000000" w:rsidR="00000000" w:rsidRPr="00000000">
        <w:rPr>
          <w:sz w:val="20"/>
          <w:szCs w:val="20"/>
          <w:rtl w:val="0"/>
        </w:rPr>
        <w:t xml:space="preserve">Desde el punto de vista de operación de la salvaguarda.</w:t>
      </w:r>
    </w:p>
    <w:p w:rsidR="00000000" w:rsidDel="00000000" w:rsidP="00000000" w:rsidRDefault="00000000" w:rsidRPr="00000000" w14:paraId="000002E8">
      <w:pPr>
        <w:numPr>
          <w:ilvl w:val="0"/>
          <w:numId w:val="11"/>
        </w:numPr>
        <w:pBdr>
          <w:top w:space="0" w:sz="0" w:val="nil"/>
          <w:left w:space="0" w:sz="0" w:val="nil"/>
          <w:bottom w:space="0" w:sz="0" w:val="nil"/>
          <w:right w:space="0" w:sz="0" w:val="nil"/>
          <w:between w:space="0" w:sz="0" w:val="nil"/>
        </w:pBdr>
        <w:ind w:left="1080" w:hanging="360"/>
        <w:rPr>
          <w:color w:val="000000"/>
          <w:sz w:val="20"/>
          <w:szCs w:val="20"/>
        </w:rPr>
      </w:pPr>
      <w:r w:rsidDel="00000000" w:rsidR="00000000" w:rsidRPr="00000000">
        <w:rPr>
          <w:color w:val="000000"/>
          <w:sz w:val="20"/>
          <w:szCs w:val="20"/>
          <w:rtl w:val="0"/>
        </w:rPr>
        <w:t xml:space="preserve">Perfectamente desplegada, configurada y mantenida.</w:t>
      </w:r>
    </w:p>
    <w:p w:rsidR="00000000" w:rsidDel="00000000" w:rsidP="00000000" w:rsidRDefault="00000000" w:rsidRPr="00000000" w14:paraId="000002E9">
      <w:pPr>
        <w:numPr>
          <w:ilvl w:val="0"/>
          <w:numId w:val="11"/>
        </w:numPr>
        <w:pBdr>
          <w:top w:space="0" w:sz="0" w:val="nil"/>
          <w:left w:space="0" w:sz="0" w:val="nil"/>
          <w:bottom w:space="0" w:sz="0" w:val="nil"/>
          <w:right w:space="0" w:sz="0" w:val="nil"/>
          <w:between w:space="0" w:sz="0" w:val="nil"/>
        </w:pBdr>
        <w:ind w:left="1080" w:hanging="360"/>
        <w:rPr>
          <w:color w:val="000000"/>
          <w:sz w:val="20"/>
          <w:szCs w:val="20"/>
        </w:rPr>
      </w:pPr>
      <w:r w:rsidDel="00000000" w:rsidR="00000000" w:rsidRPr="00000000">
        <w:rPr>
          <w:color w:val="000000"/>
          <w:sz w:val="20"/>
          <w:szCs w:val="20"/>
          <w:rtl w:val="0"/>
        </w:rPr>
        <w:t xml:space="preserve">Existen procedimientos claros de uso normal y en caso de incidencias.</w:t>
      </w:r>
    </w:p>
    <w:p w:rsidR="00000000" w:rsidDel="00000000" w:rsidP="00000000" w:rsidRDefault="00000000" w:rsidRPr="00000000" w14:paraId="000002EA">
      <w:pPr>
        <w:numPr>
          <w:ilvl w:val="0"/>
          <w:numId w:val="11"/>
        </w:numPr>
        <w:pBdr>
          <w:top w:space="0" w:sz="0" w:val="nil"/>
          <w:left w:space="0" w:sz="0" w:val="nil"/>
          <w:bottom w:space="0" w:sz="0" w:val="nil"/>
          <w:right w:space="0" w:sz="0" w:val="nil"/>
          <w:between w:space="0" w:sz="0" w:val="nil"/>
        </w:pBdr>
        <w:ind w:left="1080" w:hanging="360"/>
        <w:rPr>
          <w:color w:val="000000"/>
          <w:sz w:val="20"/>
          <w:szCs w:val="20"/>
        </w:rPr>
      </w:pPr>
      <w:r w:rsidDel="00000000" w:rsidR="00000000" w:rsidRPr="00000000">
        <w:rPr>
          <w:color w:val="000000"/>
          <w:sz w:val="20"/>
          <w:szCs w:val="20"/>
          <w:rtl w:val="0"/>
        </w:rPr>
        <w:t xml:space="preserve">Los usuarios están formados y concienciados.</w:t>
      </w:r>
    </w:p>
    <w:p w:rsidR="00000000" w:rsidDel="00000000" w:rsidP="00000000" w:rsidRDefault="00000000" w:rsidRPr="00000000" w14:paraId="000002EB">
      <w:pPr>
        <w:numPr>
          <w:ilvl w:val="0"/>
          <w:numId w:val="11"/>
        </w:numPr>
        <w:pBdr>
          <w:top w:space="0" w:sz="0" w:val="nil"/>
          <w:left w:space="0" w:sz="0" w:val="nil"/>
          <w:bottom w:space="0" w:sz="0" w:val="nil"/>
          <w:right w:space="0" w:sz="0" w:val="nil"/>
          <w:between w:space="0" w:sz="0" w:val="nil"/>
        </w:pBdr>
        <w:ind w:left="1080" w:hanging="360"/>
        <w:rPr>
          <w:color w:val="000000"/>
          <w:sz w:val="20"/>
          <w:szCs w:val="20"/>
        </w:rPr>
      </w:pPr>
      <w:r w:rsidDel="00000000" w:rsidR="00000000" w:rsidRPr="00000000">
        <w:rPr>
          <w:color w:val="000000"/>
          <w:sz w:val="20"/>
          <w:szCs w:val="20"/>
          <w:rtl w:val="0"/>
        </w:rPr>
        <w:t xml:space="preserve">Existen controles que avisan de posibles fallos.</w:t>
      </w:r>
    </w:p>
    <w:p w:rsidR="00000000" w:rsidDel="00000000" w:rsidP="00000000" w:rsidRDefault="00000000" w:rsidRPr="00000000" w14:paraId="000002EC">
      <w:pPr>
        <w:ind w:left="360" w:firstLine="0"/>
        <w:rPr>
          <w:sz w:val="20"/>
          <w:szCs w:val="20"/>
        </w:rPr>
      </w:pPr>
      <w:r w:rsidDel="00000000" w:rsidR="00000000" w:rsidRPr="00000000">
        <w:rPr>
          <w:rtl w:val="0"/>
        </w:rPr>
      </w:r>
    </w:p>
    <w:p w:rsidR="00000000" w:rsidDel="00000000" w:rsidP="00000000" w:rsidRDefault="00000000" w:rsidRPr="00000000" w14:paraId="000002ED">
      <w:pPr>
        <w:ind w:left="360" w:firstLine="0"/>
        <w:jc w:val="both"/>
        <w:rPr>
          <w:sz w:val="20"/>
          <w:szCs w:val="20"/>
        </w:rPr>
      </w:pPr>
      <w:r w:rsidDel="00000000" w:rsidR="00000000" w:rsidRPr="00000000">
        <w:rPr>
          <w:sz w:val="20"/>
          <w:szCs w:val="20"/>
          <w:rtl w:val="0"/>
        </w:rPr>
        <w:t xml:space="preserve">Entre una eficacia del 0% para aquellas que faltan y el 100% para aquellas que son idóneas y que están perfectamente implantadas, se estimará un grado de eficacia real en cada caso concreto. Para medir los aspectos organizativos, se puede emplear una escala de madurez que recoja en forma de factor corrector la confianza que merece el proceso de gestión de la salvaguarda:</w:t>
      </w:r>
    </w:p>
    <w:p w:rsidR="00000000" w:rsidDel="00000000" w:rsidP="00000000" w:rsidRDefault="00000000" w:rsidRPr="00000000" w14:paraId="000002EE">
      <w:pPr>
        <w:ind w:left="360" w:firstLine="0"/>
        <w:rPr>
          <w:sz w:val="20"/>
          <w:szCs w:val="20"/>
        </w:rPr>
      </w:pPr>
      <w:r w:rsidDel="00000000" w:rsidR="00000000" w:rsidRPr="00000000">
        <w:rPr>
          <w:rtl w:val="0"/>
        </w:rPr>
      </w:r>
    </w:p>
    <w:p w:rsidR="00000000" w:rsidDel="00000000" w:rsidP="00000000" w:rsidRDefault="00000000" w:rsidRPr="00000000" w14:paraId="000002EF">
      <w:pPr>
        <w:keepNext w:val="1"/>
        <w:pBdr>
          <w:top w:space="0" w:sz="0" w:val="nil"/>
          <w:left w:space="0" w:sz="0" w:val="nil"/>
          <w:bottom w:space="0" w:sz="0" w:val="nil"/>
          <w:right w:space="0" w:sz="0" w:val="nil"/>
          <w:between w:space="0" w:sz="0" w:val="nil"/>
        </w:pBdr>
        <w:spacing w:after="200" w:line="240" w:lineRule="auto"/>
        <w:ind w:firstLine="2834.645669291339"/>
        <w:rPr>
          <w:b w:val="1"/>
          <w:color w:val="000000"/>
          <w:sz w:val="18"/>
          <w:szCs w:val="18"/>
        </w:rPr>
      </w:pPr>
      <w:r w:rsidDel="00000000" w:rsidR="00000000" w:rsidRPr="00000000">
        <w:rPr>
          <w:b w:val="1"/>
          <w:sz w:val="18"/>
          <w:szCs w:val="18"/>
          <w:rtl w:val="0"/>
        </w:rPr>
        <w:t xml:space="preserve">Tabla</w:t>
      </w:r>
      <w:r w:rsidDel="00000000" w:rsidR="00000000" w:rsidRPr="00000000">
        <w:rPr>
          <w:b w:val="1"/>
          <w:color w:val="000000"/>
          <w:sz w:val="18"/>
          <w:szCs w:val="18"/>
          <w:rtl w:val="0"/>
        </w:rPr>
        <w:t xml:space="preserve"> </w:t>
      </w:r>
      <w:r w:rsidDel="00000000" w:rsidR="00000000" w:rsidRPr="00000000">
        <w:rPr>
          <w:b w:val="1"/>
          <w:sz w:val="18"/>
          <w:szCs w:val="18"/>
          <w:rtl w:val="0"/>
        </w:rPr>
        <w:t xml:space="preserve">6</w:t>
      </w:r>
      <w:r w:rsidDel="00000000" w:rsidR="00000000" w:rsidRPr="00000000">
        <w:rPr>
          <w:rtl w:val="0"/>
        </w:rPr>
      </w:r>
    </w:p>
    <w:p w:rsidR="00000000" w:rsidDel="00000000" w:rsidP="00000000" w:rsidRDefault="00000000" w:rsidRPr="00000000" w14:paraId="000002F0">
      <w:pPr>
        <w:keepNext w:val="1"/>
        <w:pBdr>
          <w:top w:space="0" w:sz="0" w:val="nil"/>
          <w:left w:space="0" w:sz="0" w:val="nil"/>
          <w:bottom w:space="0" w:sz="0" w:val="nil"/>
          <w:right w:space="0" w:sz="0" w:val="nil"/>
          <w:between w:space="0" w:sz="0" w:val="nil"/>
        </w:pBdr>
        <w:spacing w:after="200" w:line="240" w:lineRule="auto"/>
        <w:ind w:firstLine="2834.645669291339"/>
        <w:rPr>
          <w:i w:val="1"/>
          <w:color w:val="000000"/>
          <w:sz w:val="18"/>
          <w:szCs w:val="18"/>
        </w:rPr>
      </w:pPr>
      <w:r w:rsidDel="00000000" w:rsidR="00000000" w:rsidRPr="00000000">
        <w:rPr>
          <w:i w:val="1"/>
          <w:color w:val="000000"/>
          <w:sz w:val="18"/>
          <w:szCs w:val="18"/>
          <w:rtl w:val="0"/>
        </w:rPr>
        <w:t xml:space="preserve">Eficacia y madurez de las salvaguardas</w:t>
      </w:r>
    </w:p>
    <w:tbl>
      <w:tblPr>
        <w:tblStyle w:val="Table14"/>
        <w:tblW w:w="416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8"/>
        <w:gridCol w:w="695"/>
        <w:gridCol w:w="2640"/>
        <w:tblGridChange w:id="0">
          <w:tblGrid>
            <w:gridCol w:w="828"/>
            <w:gridCol w:w="695"/>
            <w:gridCol w:w="2640"/>
          </w:tblGrid>
        </w:tblGridChange>
      </w:tblGrid>
      <w:tr>
        <w:trPr>
          <w:cantSplit w:val="0"/>
          <w:tblHeader w:val="0"/>
        </w:trPr>
        <w:tc>
          <w:tcPr>
            <w:shd w:fill="d9d9d9" w:val="clear"/>
          </w:tcPr>
          <w:p w:rsidR="00000000" w:rsidDel="00000000" w:rsidP="00000000" w:rsidRDefault="00000000" w:rsidRPr="00000000" w14:paraId="000002F1">
            <w:pPr>
              <w:jc w:val="center"/>
              <w:rPr>
                <w:sz w:val="20"/>
                <w:szCs w:val="20"/>
              </w:rPr>
            </w:pPr>
            <w:r w:rsidDel="00000000" w:rsidR="00000000" w:rsidRPr="00000000">
              <w:rPr>
                <w:sz w:val="20"/>
                <w:szCs w:val="20"/>
                <w:rtl w:val="0"/>
              </w:rPr>
              <w:t xml:space="preserve">Factor</w:t>
            </w:r>
          </w:p>
        </w:tc>
        <w:tc>
          <w:tcPr>
            <w:shd w:fill="d9d9d9" w:val="clear"/>
          </w:tcPr>
          <w:p w:rsidR="00000000" w:rsidDel="00000000" w:rsidP="00000000" w:rsidRDefault="00000000" w:rsidRPr="00000000" w14:paraId="000002F2">
            <w:pPr>
              <w:jc w:val="center"/>
              <w:rPr>
                <w:sz w:val="20"/>
                <w:szCs w:val="20"/>
              </w:rPr>
            </w:pPr>
            <w:r w:rsidDel="00000000" w:rsidR="00000000" w:rsidRPr="00000000">
              <w:rPr>
                <w:sz w:val="20"/>
                <w:szCs w:val="20"/>
                <w:rtl w:val="0"/>
              </w:rPr>
              <w:t xml:space="preserve">Nivel</w:t>
            </w:r>
          </w:p>
        </w:tc>
        <w:tc>
          <w:tcPr>
            <w:shd w:fill="d9d9d9" w:val="clear"/>
          </w:tcPr>
          <w:p w:rsidR="00000000" w:rsidDel="00000000" w:rsidP="00000000" w:rsidRDefault="00000000" w:rsidRPr="00000000" w14:paraId="000002F3">
            <w:pPr>
              <w:jc w:val="center"/>
              <w:rPr>
                <w:sz w:val="20"/>
                <w:szCs w:val="20"/>
              </w:rPr>
            </w:pPr>
            <w:r w:rsidDel="00000000" w:rsidR="00000000" w:rsidRPr="00000000">
              <w:rPr>
                <w:sz w:val="20"/>
                <w:szCs w:val="20"/>
                <w:rtl w:val="0"/>
              </w:rPr>
              <w:t xml:space="preserve">Significado</w:t>
            </w:r>
          </w:p>
        </w:tc>
      </w:tr>
      <w:tr>
        <w:trPr>
          <w:cantSplit w:val="0"/>
          <w:tblHeader w:val="0"/>
        </w:trPr>
        <w:tc>
          <w:tcPr/>
          <w:p w:rsidR="00000000" w:rsidDel="00000000" w:rsidP="00000000" w:rsidRDefault="00000000" w:rsidRPr="00000000" w14:paraId="000002F4">
            <w:pPr>
              <w:jc w:val="center"/>
              <w:rPr>
                <w:b w:val="0"/>
                <w:sz w:val="20"/>
                <w:szCs w:val="20"/>
              </w:rPr>
            </w:pPr>
            <w:r w:rsidDel="00000000" w:rsidR="00000000" w:rsidRPr="00000000">
              <w:rPr>
                <w:b w:val="0"/>
                <w:sz w:val="20"/>
                <w:szCs w:val="20"/>
                <w:rtl w:val="0"/>
              </w:rPr>
              <w:t xml:space="preserve">0%</w:t>
            </w:r>
          </w:p>
        </w:tc>
        <w:tc>
          <w:tcPr/>
          <w:p w:rsidR="00000000" w:rsidDel="00000000" w:rsidP="00000000" w:rsidRDefault="00000000" w:rsidRPr="00000000" w14:paraId="000002F5">
            <w:pPr>
              <w:jc w:val="center"/>
              <w:rPr>
                <w:b w:val="0"/>
                <w:sz w:val="20"/>
                <w:szCs w:val="20"/>
              </w:rPr>
            </w:pPr>
            <w:r w:rsidDel="00000000" w:rsidR="00000000" w:rsidRPr="00000000">
              <w:rPr>
                <w:b w:val="0"/>
                <w:sz w:val="20"/>
                <w:szCs w:val="20"/>
                <w:rtl w:val="0"/>
              </w:rPr>
              <w:t xml:space="preserve">L0</w:t>
            </w:r>
          </w:p>
        </w:tc>
        <w:tc>
          <w:tcPr/>
          <w:p w:rsidR="00000000" w:rsidDel="00000000" w:rsidP="00000000" w:rsidRDefault="00000000" w:rsidRPr="00000000" w14:paraId="000002F6">
            <w:pPr>
              <w:rPr>
                <w:b w:val="0"/>
                <w:sz w:val="20"/>
                <w:szCs w:val="20"/>
              </w:rPr>
            </w:pPr>
            <w:r w:rsidDel="00000000" w:rsidR="00000000" w:rsidRPr="00000000">
              <w:rPr>
                <w:b w:val="0"/>
                <w:sz w:val="20"/>
                <w:szCs w:val="20"/>
                <w:rtl w:val="0"/>
              </w:rPr>
              <w:t xml:space="preserve">Inexistente</w:t>
            </w:r>
          </w:p>
        </w:tc>
      </w:tr>
      <w:tr>
        <w:trPr>
          <w:cantSplit w:val="0"/>
          <w:tblHeader w:val="0"/>
        </w:trPr>
        <w:tc>
          <w:tcPr/>
          <w:p w:rsidR="00000000" w:rsidDel="00000000" w:rsidP="00000000" w:rsidRDefault="00000000" w:rsidRPr="00000000" w14:paraId="000002F7">
            <w:pPr>
              <w:jc w:val="center"/>
              <w:rPr>
                <w:b w:val="0"/>
                <w:sz w:val="20"/>
                <w:szCs w:val="20"/>
              </w:rPr>
            </w:pPr>
            <w:r w:rsidDel="00000000" w:rsidR="00000000" w:rsidRPr="00000000">
              <w:rPr>
                <w:rtl w:val="0"/>
              </w:rPr>
            </w:r>
          </w:p>
        </w:tc>
        <w:tc>
          <w:tcPr/>
          <w:p w:rsidR="00000000" w:rsidDel="00000000" w:rsidP="00000000" w:rsidRDefault="00000000" w:rsidRPr="00000000" w14:paraId="000002F8">
            <w:pPr>
              <w:jc w:val="center"/>
              <w:rPr>
                <w:b w:val="0"/>
                <w:sz w:val="20"/>
                <w:szCs w:val="20"/>
              </w:rPr>
            </w:pPr>
            <w:r w:rsidDel="00000000" w:rsidR="00000000" w:rsidRPr="00000000">
              <w:rPr>
                <w:b w:val="0"/>
                <w:sz w:val="20"/>
                <w:szCs w:val="20"/>
                <w:rtl w:val="0"/>
              </w:rPr>
              <w:t xml:space="preserve">L1</w:t>
            </w:r>
          </w:p>
        </w:tc>
        <w:tc>
          <w:tcPr/>
          <w:p w:rsidR="00000000" w:rsidDel="00000000" w:rsidP="00000000" w:rsidRDefault="00000000" w:rsidRPr="00000000" w14:paraId="000002F9">
            <w:pPr>
              <w:rPr>
                <w:b w:val="0"/>
                <w:sz w:val="20"/>
                <w:szCs w:val="20"/>
              </w:rPr>
            </w:pPr>
            <w:r w:rsidDel="00000000" w:rsidR="00000000" w:rsidRPr="00000000">
              <w:rPr>
                <w:b w:val="0"/>
                <w:sz w:val="20"/>
                <w:szCs w:val="20"/>
                <w:rtl w:val="0"/>
              </w:rPr>
              <w:t xml:space="preserve">Inicial / ad hoc</w:t>
            </w:r>
          </w:p>
        </w:tc>
      </w:tr>
      <w:tr>
        <w:trPr>
          <w:cantSplit w:val="0"/>
          <w:tblHeader w:val="0"/>
        </w:trPr>
        <w:tc>
          <w:tcPr/>
          <w:p w:rsidR="00000000" w:rsidDel="00000000" w:rsidP="00000000" w:rsidRDefault="00000000" w:rsidRPr="00000000" w14:paraId="000002FA">
            <w:pPr>
              <w:jc w:val="center"/>
              <w:rPr>
                <w:b w:val="0"/>
                <w:sz w:val="20"/>
                <w:szCs w:val="20"/>
              </w:rPr>
            </w:pPr>
            <w:r w:rsidDel="00000000" w:rsidR="00000000" w:rsidRPr="00000000">
              <w:rPr>
                <w:rtl w:val="0"/>
              </w:rPr>
            </w:r>
          </w:p>
        </w:tc>
        <w:tc>
          <w:tcPr/>
          <w:p w:rsidR="00000000" w:rsidDel="00000000" w:rsidP="00000000" w:rsidRDefault="00000000" w:rsidRPr="00000000" w14:paraId="000002FB">
            <w:pPr>
              <w:jc w:val="center"/>
              <w:rPr>
                <w:b w:val="0"/>
                <w:sz w:val="20"/>
                <w:szCs w:val="20"/>
              </w:rPr>
            </w:pPr>
            <w:r w:rsidDel="00000000" w:rsidR="00000000" w:rsidRPr="00000000">
              <w:rPr>
                <w:b w:val="0"/>
                <w:sz w:val="20"/>
                <w:szCs w:val="20"/>
                <w:rtl w:val="0"/>
              </w:rPr>
              <w:t xml:space="preserve">L2</w:t>
            </w:r>
          </w:p>
        </w:tc>
        <w:tc>
          <w:tcPr/>
          <w:p w:rsidR="00000000" w:rsidDel="00000000" w:rsidP="00000000" w:rsidRDefault="00000000" w:rsidRPr="00000000" w14:paraId="000002FC">
            <w:pPr>
              <w:rPr>
                <w:b w:val="0"/>
                <w:sz w:val="20"/>
                <w:szCs w:val="20"/>
              </w:rPr>
            </w:pPr>
            <w:r w:rsidDel="00000000" w:rsidR="00000000" w:rsidRPr="00000000">
              <w:rPr>
                <w:b w:val="0"/>
                <w:sz w:val="20"/>
                <w:szCs w:val="20"/>
                <w:rtl w:val="0"/>
              </w:rPr>
              <w:t xml:space="preserve">Reproducible, pero intuitivo</w:t>
            </w:r>
          </w:p>
        </w:tc>
      </w:tr>
      <w:tr>
        <w:trPr>
          <w:cantSplit w:val="0"/>
          <w:tblHeader w:val="0"/>
        </w:trPr>
        <w:tc>
          <w:tcPr/>
          <w:p w:rsidR="00000000" w:rsidDel="00000000" w:rsidP="00000000" w:rsidRDefault="00000000" w:rsidRPr="00000000" w14:paraId="000002FD">
            <w:pPr>
              <w:jc w:val="center"/>
              <w:rPr>
                <w:b w:val="0"/>
                <w:sz w:val="20"/>
                <w:szCs w:val="20"/>
              </w:rPr>
            </w:pPr>
            <w:r w:rsidDel="00000000" w:rsidR="00000000" w:rsidRPr="00000000">
              <w:rPr>
                <w:rtl w:val="0"/>
              </w:rPr>
            </w:r>
          </w:p>
        </w:tc>
        <w:tc>
          <w:tcPr/>
          <w:p w:rsidR="00000000" w:rsidDel="00000000" w:rsidP="00000000" w:rsidRDefault="00000000" w:rsidRPr="00000000" w14:paraId="000002FE">
            <w:pPr>
              <w:jc w:val="center"/>
              <w:rPr>
                <w:b w:val="0"/>
                <w:sz w:val="20"/>
                <w:szCs w:val="20"/>
              </w:rPr>
            </w:pPr>
            <w:r w:rsidDel="00000000" w:rsidR="00000000" w:rsidRPr="00000000">
              <w:rPr>
                <w:b w:val="0"/>
                <w:sz w:val="20"/>
                <w:szCs w:val="20"/>
                <w:rtl w:val="0"/>
              </w:rPr>
              <w:t xml:space="preserve">L3</w:t>
            </w:r>
          </w:p>
        </w:tc>
        <w:tc>
          <w:tcPr/>
          <w:p w:rsidR="00000000" w:rsidDel="00000000" w:rsidP="00000000" w:rsidRDefault="00000000" w:rsidRPr="00000000" w14:paraId="000002FF">
            <w:pPr>
              <w:rPr>
                <w:b w:val="0"/>
                <w:sz w:val="20"/>
                <w:szCs w:val="20"/>
              </w:rPr>
            </w:pPr>
            <w:r w:rsidDel="00000000" w:rsidR="00000000" w:rsidRPr="00000000">
              <w:rPr>
                <w:b w:val="0"/>
                <w:sz w:val="20"/>
                <w:szCs w:val="20"/>
                <w:rtl w:val="0"/>
              </w:rPr>
              <w:t xml:space="preserve">Proceso definido</w:t>
            </w:r>
          </w:p>
        </w:tc>
      </w:tr>
      <w:tr>
        <w:trPr>
          <w:cantSplit w:val="0"/>
          <w:tblHeader w:val="0"/>
        </w:trPr>
        <w:tc>
          <w:tcPr/>
          <w:p w:rsidR="00000000" w:rsidDel="00000000" w:rsidP="00000000" w:rsidRDefault="00000000" w:rsidRPr="00000000" w14:paraId="00000300">
            <w:pPr>
              <w:jc w:val="center"/>
              <w:rPr>
                <w:b w:val="0"/>
                <w:sz w:val="20"/>
                <w:szCs w:val="20"/>
              </w:rPr>
            </w:pPr>
            <w:r w:rsidDel="00000000" w:rsidR="00000000" w:rsidRPr="00000000">
              <w:rPr>
                <w:rtl w:val="0"/>
              </w:rPr>
            </w:r>
          </w:p>
        </w:tc>
        <w:tc>
          <w:tcPr/>
          <w:p w:rsidR="00000000" w:rsidDel="00000000" w:rsidP="00000000" w:rsidRDefault="00000000" w:rsidRPr="00000000" w14:paraId="00000301">
            <w:pPr>
              <w:jc w:val="center"/>
              <w:rPr>
                <w:b w:val="0"/>
                <w:sz w:val="20"/>
                <w:szCs w:val="20"/>
              </w:rPr>
            </w:pPr>
            <w:r w:rsidDel="00000000" w:rsidR="00000000" w:rsidRPr="00000000">
              <w:rPr>
                <w:b w:val="0"/>
                <w:sz w:val="20"/>
                <w:szCs w:val="20"/>
                <w:rtl w:val="0"/>
              </w:rPr>
              <w:t xml:space="preserve">L4</w:t>
            </w:r>
          </w:p>
        </w:tc>
        <w:tc>
          <w:tcPr/>
          <w:p w:rsidR="00000000" w:rsidDel="00000000" w:rsidP="00000000" w:rsidRDefault="00000000" w:rsidRPr="00000000" w14:paraId="00000302">
            <w:pPr>
              <w:rPr>
                <w:b w:val="0"/>
                <w:sz w:val="20"/>
                <w:szCs w:val="20"/>
              </w:rPr>
            </w:pPr>
            <w:r w:rsidDel="00000000" w:rsidR="00000000" w:rsidRPr="00000000">
              <w:rPr>
                <w:b w:val="0"/>
                <w:sz w:val="20"/>
                <w:szCs w:val="20"/>
                <w:rtl w:val="0"/>
              </w:rPr>
              <w:t xml:space="preserve">Gestionado y medible</w:t>
            </w:r>
          </w:p>
        </w:tc>
      </w:tr>
      <w:tr>
        <w:trPr>
          <w:cantSplit w:val="0"/>
          <w:tblHeader w:val="0"/>
        </w:trPr>
        <w:tc>
          <w:tcPr/>
          <w:p w:rsidR="00000000" w:rsidDel="00000000" w:rsidP="00000000" w:rsidRDefault="00000000" w:rsidRPr="00000000" w14:paraId="00000303">
            <w:pPr>
              <w:jc w:val="center"/>
              <w:rPr>
                <w:b w:val="0"/>
                <w:sz w:val="20"/>
                <w:szCs w:val="20"/>
              </w:rPr>
            </w:pPr>
            <w:r w:rsidDel="00000000" w:rsidR="00000000" w:rsidRPr="00000000">
              <w:rPr>
                <w:b w:val="0"/>
                <w:sz w:val="20"/>
                <w:szCs w:val="20"/>
                <w:rtl w:val="0"/>
              </w:rPr>
              <w:t xml:space="preserve">100%</w:t>
            </w:r>
          </w:p>
        </w:tc>
        <w:tc>
          <w:tcPr/>
          <w:p w:rsidR="00000000" w:rsidDel="00000000" w:rsidP="00000000" w:rsidRDefault="00000000" w:rsidRPr="00000000" w14:paraId="00000304">
            <w:pPr>
              <w:jc w:val="center"/>
              <w:rPr>
                <w:b w:val="0"/>
                <w:sz w:val="20"/>
                <w:szCs w:val="20"/>
              </w:rPr>
            </w:pPr>
            <w:r w:rsidDel="00000000" w:rsidR="00000000" w:rsidRPr="00000000">
              <w:rPr>
                <w:b w:val="0"/>
                <w:sz w:val="20"/>
                <w:szCs w:val="20"/>
                <w:rtl w:val="0"/>
              </w:rPr>
              <w:t xml:space="preserve">L5</w:t>
            </w:r>
          </w:p>
        </w:tc>
        <w:tc>
          <w:tcPr/>
          <w:p w:rsidR="00000000" w:rsidDel="00000000" w:rsidP="00000000" w:rsidRDefault="00000000" w:rsidRPr="00000000" w14:paraId="00000305">
            <w:pPr>
              <w:rPr>
                <w:b w:val="0"/>
                <w:sz w:val="20"/>
                <w:szCs w:val="20"/>
              </w:rPr>
            </w:pPr>
            <w:r w:rsidDel="00000000" w:rsidR="00000000" w:rsidRPr="00000000">
              <w:rPr>
                <w:b w:val="0"/>
                <w:sz w:val="20"/>
                <w:szCs w:val="20"/>
                <w:rtl w:val="0"/>
              </w:rPr>
              <w:t xml:space="preserve">Optimizado</w:t>
            </w:r>
          </w:p>
        </w:tc>
      </w:tr>
    </w:tbl>
    <w:p w:rsidR="00000000" w:rsidDel="00000000" w:rsidP="00000000" w:rsidRDefault="00000000" w:rsidRPr="00000000" w14:paraId="00000306">
      <w:pPr>
        <w:pBdr>
          <w:top w:space="0" w:sz="0" w:val="nil"/>
          <w:left w:space="0" w:sz="0" w:val="nil"/>
          <w:bottom w:space="0" w:sz="0" w:val="nil"/>
          <w:right w:space="0" w:sz="0" w:val="nil"/>
          <w:between w:space="0" w:sz="0" w:val="nil"/>
        </w:pBdr>
        <w:ind w:left="360" w:firstLine="0"/>
        <w:rPr>
          <w:sz w:val="20"/>
          <w:szCs w:val="20"/>
        </w:rPr>
      </w:pPr>
      <w:r w:rsidDel="00000000" w:rsidR="00000000" w:rsidRPr="00000000">
        <w:rPr>
          <w:rtl w:val="0"/>
        </w:rPr>
      </w:r>
    </w:p>
    <w:p w:rsidR="00000000" w:rsidDel="00000000" w:rsidP="00000000" w:rsidRDefault="00000000" w:rsidRPr="00000000" w14:paraId="00000307">
      <w:pPr>
        <w:pBdr>
          <w:top w:space="0" w:sz="0" w:val="nil"/>
          <w:left w:space="0" w:sz="0" w:val="nil"/>
          <w:bottom w:space="0" w:sz="0" w:val="nil"/>
          <w:right w:space="0" w:sz="0" w:val="nil"/>
          <w:between w:space="0" w:sz="0" w:val="nil"/>
        </w:pBdr>
        <w:ind w:left="2834.645669291339" w:firstLine="0"/>
        <w:rPr>
          <w:color w:val="000000"/>
          <w:sz w:val="20"/>
          <w:szCs w:val="20"/>
        </w:rPr>
      </w:pPr>
      <w:r w:rsidDel="00000000" w:rsidR="00000000" w:rsidRPr="00000000">
        <w:rPr>
          <w:color w:val="000000"/>
          <w:sz w:val="20"/>
          <w:szCs w:val="20"/>
          <w:rtl w:val="0"/>
        </w:rPr>
        <w:t xml:space="preserve">Nota. https://cutt.ly/FB7cd1K</w:t>
      </w:r>
    </w:p>
    <w:p w:rsidR="00000000" w:rsidDel="00000000" w:rsidP="00000000" w:rsidRDefault="00000000" w:rsidRPr="00000000" w14:paraId="00000308">
      <w:pPr>
        <w:ind w:left="360" w:firstLine="0"/>
        <w:rPr>
          <w:sz w:val="20"/>
          <w:szCs w:val="20"/>
        </w:rPr>
      </w:pPr>
      <w:r w:rsidDel="00000000" w:rsidR="00000000" w:rsidRPr="00000000">
        <w:rPr>
          <w:rtl w:val="0"/>
        </w:rPr>
      </w:r>
    </w:p>
    <w:p w:rsidR="00000000" w:rsidDel="00000000" w:rsidP="00000000" w:rsidRDefault="00000000" w:rsidRPr="00000000" w14:paraId="00000309">
      <w:pPr>
        <w:numPr>
          <w:ilvl w:val="1"/>
          <w:numId w:val="10"/>
        </w:numPr>
        <w:pBdr>
          <w:top w:space="0" w:sz="0" w:val="nil"/>
          <w:left w:space="0" w:sz="0" w:val="nil"/>
          <w:bottom w:space="0" w:sz="0" w:val="nil"/>
          <w:right w:space="0" w:sz="0" w:val="nil"/>
          <w:between w:space="0" w:sz="0" w:val="nil"/>
        </w:pBdr>
        <w:ind w:left="792" w:hanging="432"/>
        <w:jc w:val="both"/>
        <w:rPr>
          <w:color w:val="000000"/>
          <w:sz w:val="20"/>
          <w:szCs w:val="20"/>
        </w:rPr>
      </w:pPr>
      <w:r w:rsidDel="00000000" w:rsidR="00000000" w:rsidRPr="00000000">
        <w:rPr>
          <w:b w:val="1"/>
          <w:color w:val="000000"/>
          <w:sz w:val="20"/>
          <w:szCs w:val="20"/>
          <w:rtl w:val="0"/>
        </w:rPr>
        <w:t xml:space="preserve">Impacto residual</w:t>
      </w:r>
    </w:p>
    <w:p w:rsidR="00000000" w:rsidDel="00000000" w:rsidP="00000000" w:rsidRDefault="00000000" w:rsidRPr="00000000" w14:paraId="0000030A">
      <w:pPr>
        <w:ind w:left="360" w:firstLine="0"/>
        <w:jc w:val="both"/>
        <w:rPr>
          <w:sz w:val="20"/>
          <w:szCs w:val="20"/>
        </w:rPr>
      </w:pPr>
      <w:r w:rsidDel="00000000" w:rsidR="00000000" w:rsidRPr="00000000">
        <w:rPr>
          <w:rtl w:val="0"/>
        </w:rPr>
      </w:r>
    </w:p>
    <w:p w:rsidR="00000000" w:rsidDel="00000000" w:rsidP="00000000" w:rsidRDefault="00000000" w:rsidRPr="00000000" w14:paraId="0000030B">
      <w:pPr>
        <w:ind w:left="360" w:firstLine="0"/>
        <w:jc w:val="both"/>
        <w:rPr>
          <w:sz w:val="20"/>
          <w:szCs w:val="20"/>
        </w:rPr>
      </w:pPr>
      <w:r w:rsidDel="00000000" w:rsidR="00000000" w:rsidRPr="00000000">
        <w:rPr>
          <w:sz w:val="20"/>
          <w:szCs w:val="20"/>
          <w:rtl w:val="0"/>
        </w:rPr>
        <w:t xml:space="preserve">De acuerdo al conjunto de salvaguardas determinadas y desplegadas y una medida de la madurez de su proceso de gestión, el sistema queda en una situación de posible impacto que debe ser mínimo, al cual se le denomina residual. Y se consolida una vez hayamos modificado el impacto, desde un valor potencial a un valor residual.</w:t>
      </w:r>
    </w:p>
    <w:p w:rsidR="00000000" w:rsidDel="00000000" w:rsidP="00000000" w:rsidRDefault="00000000" w:rsidRPr="00000000" w14:paraId="0000030C">
      <w:pPr>
        <w:ind w:left="360" w:firstLine="0"/>
        <w:jc w:val="both"/>
        <w:rPr>
          <w:sz w:val="20"/>
          <w:szCs w:val="20"/>
        </w:rPr>
      </w:pPr>
      <w:r w:rsidDel="00000000" w:rsidR="00000000" w:rsidRPr="00000000">
        <w:rPr>
          <w:rtl w:val="0"/>
        </w:rPr>
      </w:r>
    </w:p>
    <w:p w:rsidR="00000000" w:rsidDel="00000000" w:rsidP="00000000" w:rsidRDefault="00000000" w:rsidRPr="00000000" w14:paraId="0000030D">
      <w:pPr>
        <w:ind w:left="360" w:firstLine="0"/>
        <w:jc w:val="both"/>
        <w:rPr>
          <w:sz w:val="20"/>
          <w:szCs w:val="20"/>
        </w:rPr>
      </w:pPr>
      <w:r w:rsidDel="00000000" w:rsidR="00000000" w:rsidRPr="00000000">
        <w:rPr>
          <w:sz w:val="20"/>
          <w:szCs w:val="20"/>
          <w:rtl w:val="0"/>
        </w:rPr>
        <w:t xml:space="preserve">Su cálculo es determinado a partir de la premisa de que un activo no ha sufrido cambio ni degradación, y que las salvaguardas implementadas han actuado de manera positiva evitando la consolidación de algún tipo de incidente.</w:t>
      </w:r>
    </w:p>
    <w:p w:rsidR="00000000" w:rsidDel="00000000" w:rsidP="00000000" w:rsidRDefault="00000000" w:rsidRPr="00000000" w14:paraId="0000030E">
      <w:pPr>
        <w:ind w:left="360" w:firstLine="0"/>
        <w:jc w:val="both"/>
        <w:rPr>
          <w:sz w:val="20"/>
          <w:szCs w:val="20"/>
        </w:rPr>
      </w:pPr>
      <w:r w:rsidDel="00000000" w:rsidR="00000000" w:rsidRPr="00000000">
        <w:rPr>
          <w:rtl w:val="0"/>
        </w:rPr>
      </w:r>
    </w:p>
    <w:p w:rsidR="00000000" w:rsidDel="00000000" w:rsidP="00000000" w:rsidRDefault="00000000" w:rsidRPr="00000000" w14:paraId="0000030F">
      <w:pPr>
        <w:ind w:left="360" w:firstLine="0"/>
        <w:jc w:val="both"/>
        <w:rPr>
          <w:sz w:val="20"/>
          <w:szCs w:val="20"/>
        </w:rPr>
      </w:pPr>
      <w:r w:rsidDel="00000000" w:rsidR="00000000" w:rsidRPr="00000000">
        <w:rPr>
          <w:sz w:val="20"/>
          <w:szCs w:val="20"/>
          <w:rtl w:val="0"/>
        </w:rPr>
        <w:t xml:space="preserve">El impacto residual puede calcularse a partir de los activos inferiores, o repercutido sobre los activos superiores.</w:t>
      </w:r>
    </w:p>
    <w:p w:rsidR="00000000" w:rsidDel="00000000" w:rsidP="00000000" w:rsidRDefault="00000000" w:rsidRPr="00000000" w14:paraId="00000310">
      <w:pPr>
        <w:ind w:left="360" w:firstLine="0"/>
        <w:rPr>
          <w:sz w:val="20"/>
          <w:szCs w:val="20"/>
        </w:rPr>
      </w:pPr>
      <w:r w:rsidDel="00000000" w:rsidR="00000000" w:rsidRPr="00000000">
        <w:rPr>
          <w:rtl w:val="0"/>
        </w:rPr>
      </w:r>
    </w:p>
    <w:tbl>
      <w:tblPr>
        <w:tblStyle w:val="Table15"/>
        <w:tblW w:w="9612.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6"/>
        <w:gridCol w:w="4806"/>
        <w:tblGridChange w:id="0">
          <w:tblGrid>
            <w:gridCol w:w="4806"/>
            <w:gridCol w:w="480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1">
            <w:pPr>
              <w:widowControl w:val="0"/>
              <w:pBdr>
                <w:top w:space="0" w:sz="0" w:val="nil"/>
                <w:left w:space="0" w:sz="0" w:val="nil"/>
                <w:bottom w:space="0" w:sz="0" w:val="nil"/>
                <w:right w:space="0" w:sz="0" w:val="nil"/>
                <w:between w:space="0" w:sz="0" w:val="nil"/>
              </w:pBdr>
              <w:rPr>
                <w:sz w:val="20"/>
                <w:szCs w:val="20"/>
              </w:rPr>
            </w:pPr>
            <w:r w:rsidDel="00000000" w:rsidR="00000000" w:rsidRPr="00000000">
              <w:rPr>
                <w:sz w:val="20"/>
                <w:szCs w:val="20"/>
              </w:rPr>
              <w:drawing>
                <wp:inline distB="114300" distT="114300" distL="114300" distR="114300">
                  <wp:extent cx="2914650" cy="1943100"/>
                  <wp:effectExtent b="0" l="0" r="0" t="0"/>
                  <wp:docPr id="16"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29146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widowControl w:val="0"/>
              <w:pBdr>
                <w:top w:space="0" w:sz="0" w:val="nil"/>
                <w:left w:space="0" w:sz="0" w:val="nil"/>
                <w:bottom w:space="0" w:sz="0" w:val="nil"/>
                <w:right w:space="0" w:sz="0" w:val="nil"/>
                <w:between w:space="0" w:sz="0" w:val="nil"/>
              </w:pBdr>
              <w:rPr>
                <w:sz w:val="20"/>
                <w:szCs w:val="20"/>
              </w:rPr>
            </w:pPr>
            <w:hyperlink r:id="rId48">
              <w:r w:rsidDel="00000000" w:rsidR="00000000" w:rsidRPr="00000000">
                <w:rPr>
                  <w:sz w:val="20"/>
                  <w:szCs w:val="20"/>
                  <w:rtl w:val="0"/>
                </w:rPr>
                <w:t xml:space="preserve">https://cutt.ly/lB7cczs</w:t>
              </w:r>
            </w:hyperlink>
            <w:r w:rsidDel="00000000" w:rsidR="00000000" w:rsidRPr="00000000">
              <w:rPr>
                <w:sz w:val="20"/>
                <w:szCs w:val="20"/>
                <w:rtl w:val="0"/>
              </w:rPr>
              <w:t xml:space="preserve"> </w:t>
            </w:r>
          </w:p>
          <w:p w:rsidR="00000000" w:rsidDel="00000000" w:rsidP="00000000" w:rsidRDefault="00000000" w:rsidRPr="00000000" w14:paraId="00000313">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4">
            <w:pPr>
              <w:ind w:left="283" w:firstLine="0"/>
              <w:jc w:val="both"/>
              <w:rPr>
                <w:sz w:val="20"/>
                <w:szCs w:val="20"/>
              </w:rPr>
            </w:pPr>
            <w:commentRangeStart w:id="31"/>
            <w:r w:rsidDel="00000000" w:rsidR="00000000" w:rsidRPr="00000000">
              <w:rPr>
                <w:sz w:val="20"/>
                <w:szCs w:val="20"/>
                <w:rtl w:val="0"/>
              </w:rPr>
              <w:t xml:space="preserve">Riesgo </w:t>
            </w:r>
            <w:commentRangeEnd w:id="31"/>
            <w:r w:rsidDel="00000000" w:rsidR="00000000" w:rsidRPr="00000000">
              <w:commentReference w:id="31"/>
            </w:r>
            <w:r w:rsidDel="00000000" w:rsidR="00000000" w:rsidRPr="00000000">
              <w:rPr>
                <w:sz w:val="20"/>
                <w:szCs w:val="20"/>
                <w:rtl w:val="0"/>
              </w:rPr>
              <w:t xml:space="preserve">residual</w:t>
            </w:r>
          </w:p>
          <w:p w:rsidR="00000000" w:rsidDel="00000000" w:rsidP="00000000" w:rsidRDefault="00000000" w:rsidRPr="00000000" w14:paraId="00000315">
            <w:pPr>
              <w:ind w:left="283" w:firstLine="0"/>
              <w:jc w:val="both"/>
              <w:rPr>
                <w:sz w:val="20"/>
                <w:szCs w:val="20"/>
              </w:rPr>
            </w:pPr>
            <w:r w:rsidDel="00000000" w:rsidR="00000000" w:rsidRPr="00000000">
              <w:rPr>
                <w:rtl w:val="0"/>
              </w:rPr>
            </w:r>
          </w:p>
          <w:p w:rsidR="00000000" w:rsidDel="00000000" w:rsidP="00000000" w:rsidRDefault="00000000" w:rsidRPr="00000000" w14:paraId="00000316">
            <w:pPr>
              <w:ind w:left="360" w:firstLine="0"/>
              <w:jc w:val="both"/>
              <w:rPr>
                <w:b w:val="0"/>
                <w:sz w:val="20"/>
                <w:szCs w:val="20"/>
              </w:rPr>
            </w:pPr>
            <w:r w:rsidDel="00000000" w:rsidR="00000000" w:rsidRPr="00000000">
              <w:rPr>
                <w:b w:val="0"/>
                <w:sz w:val="20"/>
                <w:szCs w:val="20"/>
                <w:rtl w:val="0"/>
              </w:rPr>
              <w:t xml:space="preserve">Este riesgo residual, es calculado a partir del conjunto de salvaguardas implementadas y que conllevan a que un activo no esté sujeto a una potencial alteración en su calidad por ende no ha sido degradado.</w:t>
            </w:r>
          </w:p>
          <w:p w:rsidR="00000000" w:rsidDel="00000000" w:rsidP="00000000" w:rsidRDefault="00000000" w:rsidRPr="00000000" w14:paraId="00000317">
            <w:pPr>
              <w:ind w:left="360" w:firstLine="0"/>
              <w:jc w:val="both"/>
              <w:rPr>
                <w:b w:val="0"/>
                <w:sz w:val="20"/>
                <w:szCs w:val="20"/>
              </w:rPr>
            </w:pPr>
            <w:r w:rsidDel="00000000" w:rsidR="00000000" w:rsidRPr="00000000">
              <w:rPr>
                <w:rtl w:val="0"/>
              </w:rPr>
            </w:r>
          </w:p>
          <w:p w:rsidR="00000000" w:rsidDel="00000000" w:rsidP="00000000" w:rsidRDefault="00000000" w:rsidRPr="00000000" w14:paraId="00000318">
            <w:pPr>
              <w:ind w:left="360" w:firstLine="0"/>
              <w:jc w:val="both"/>
              <w:rPr>
                <w:b w:val="0"/>
                <w:sz w:val="20"/>
                <w:szCs w:val="20"/>
              </w:rPr>
            </w:pPr>
            <w:r w:rsidDel="00000000" w:rsidR="00000000" w:rsidRPr="00000000">
              <w:rPr>
                <w:b w:val="0"/>
                <w:sz w:val="20"/>
                <w:szCs w:val="20"/>
                <w:rtl w:val="0"/>
              </w:rPr>
              <w:t xml:space="preserve">El cálculo del riesgo residual se determina de la siguiente manera. </w:t>
            </w:r>
          </w:p>
          <w:p w:rsidR="00000000" w:rsidDel="00000000" w:rsidP="00000000" w:rsidRDefault="00000000" w:rsidRPr="00000000" w14:paraId="00000319">
            <w:pPr>
              <w:ind w:left="360" w:firstLine="0"/>
              <w:jc w:val="both"/>
              <w:rPr>
                <w:b w:val="0"/>
                <w:sz w:val="20"/>
                <w:szCs w:val="20"/>
              </w:rPr>
            </w:pPr>
            <w:r w:rsidDel="00000000" w:rsidR="00000000" w:rsidRPr="00000000">
              <w:rPr>
                <w:rtl w:val="0"/>
              </w:rPr>
            </w:r>
          </w:p>
          <w:p w:rsidR="00000000" w:rsidDel="00000000" w:rsidP="00000000" w:rsidRDefault="00000000" w:rsidRPr="00000000" w14:paraId="0000031A">
            <w:pPr>
              <w:numPr>
                <w:ilvl w:val="0"/>
                <w:numId w:val="12"/>
              </w:numPr>
              <w:ind w:left="720" w:hanging="360"/>
              <w:jc w:val="both"/>
              <w:rPr>
                <w:sz w:val="20"/>
                <w:szCs w:val="20"/>
              </w:rPr>
            </w:pPr>
            <w:r w:rsidDel="00000000" w:rsidR="00000000" w:rsidRPr="00000000">
              <w:rPr>
                <w:b w:val="0"/>
                <w:sz w:val="20"/>
                <w:szCs w:val="20"/>
                <w:rtl w:val="0"/>
              </w:rPr>
              <w:t xml:space="preserve">Tomando como referente que los activos no han cambiado, ni sus dependencias, sino solamente la magnitud de la degradación y la probabilidad de las amenazas, se repiten los cálculos de riesgo usando el impacto residual y la probabilidad residual de ocurrencia.</w:t>
            </w:r>
            <w:r w:rsidDel="00000000" w:rsidR="00000000" w:rsidRPr="00000000">
              <w:rPr>
                <w:rtl w:val="0"/>
              </w:rPr>
            </w:r>
          </w:p>
          <w:p w:rsidR="00000000" w:rsidDel="00000000" w:rsidP="00000000" w:rsidRDefault="00000000" w:rsidRPr="00000000" w14:paraId="0000031B">
            <w:pPr>
              <w:ind w:left="720" w:firstLine="0"/>
              <w:jc w:val="both"/>
              <w:rPr>
                <w:sz w:val="20"/>
                <w:szCs w:val="20"/>
              </w:rPr>
            </w:pPr>
            <w:r w:rsidDel="00000000" w:rsidR="00000000" w:rsidRPr="00000000">
              <w:rPr>
                <w:rtl w:val="0"/>
              </w:rPr>
            </w:r>
          </w:p>
          <w:p w:rsidR="00000000" w:rsidDel="00000000" w:rsidP="00000000" w:rsidRDefault="00000000" w:rsidRPr="00000000" w14:paraId="0000031C">
            <w:pPr>
              <w:numPr>
                <w:ilvl w:val="0"/>
                <w:numId w:val="12"/>
              </w:numPr>
              <w:ind w:left="720" w:hanging="360"/>
              <w:jc w:val="both"/>
              <w:rPr>
                <w:b w:val="0"/>
              </w:rPr>
            </w:pPr>
            <w:r w:rsidDel="00000000" w:rsidR="00000000" w:rsidRPr="00000000">
              <w:rPr>
                <w:b w:val="0"/>
                <w:sz w:val="20"/>
                <w:szCs w:val="20"/>
                <w:rtl w:val="0"/>
              </w:rPr>
              <w:t xml:space="preserve">La magnitud de la degradación se toma en consideración en el cálculo del impacto residual.</w:t>
            </w:r>
            <w:r w:rsidDel="00000000" w:rsidR="00000000" w:rsidRPr="00000000">
              <w:rPr>
                <w:rtl w:val="0"/>
              </w:rPr>
            </w:r>
          </w:p>
          <w:p w:rsidR="00000000" w:rsidDel="00000000" w:rsidP="00000000" w:rsidRDefault="00000000" w:rsidRPr="00000000" w14:paraId="0000031D">
            <w:pPr>
              <w:ind w:left="720" w:firstLine="0"/>
              <w:jc w:val="both"/>
              <w:rPr>
                <w:b w:val="0"/>
                <w:sz w:val="20"/>
                <w:szCs w:val="20"/>
              </w:rPr>
            </w:pPr>
            <w:r w:rsidDel="00000000" w:rsidR="00000000" w:rsidRPr="00000000">
              <w:rPr>
                <w:rtl w:val="0"/>
              </w:rPr>
            </w:r>
          </w:p>
          <w:p w:rsidR="00000000" w:rsidDel="00000000" w:rsidP="00000000" w:rsidRDefault="00000000" w:rsidRPr="00000000" w14:paraId="0000031E">
            <w:pPr>
              <w:numPr>
                <w:ilvl w:val="0"/>
                <w:numId w:val="12"/>
              </w:numPr>
              <w:ind w:left="720" w:hanging="360"/>
              <w:jc w:val="both"/>
              <w:rPr>
                <w:b w:val="0"/>
              </w:rPr>
            </w:pPr>
            <w:r w:rsidDel="00000000" w:rsidR="00000000" w:rsidRPr="00000000">
              <w:rPr>
                <w:b w:val="0"/>
                <w:sz w:val="20"/>
                <w:szCs w:val="20"/>
                <w:rtl w:val="0"/>
              </w:rPr>
              <w:t xml:space="preserve">La magnitud de la probabilidad residual tomando en cuenta la eficacia de las salvaguardas, es la proporción que resta entre la eficacia perfecta y la eficacia real.</w:t>
            </w:r>
            <w:r w:rsidDel="00000000" w:rsidR="00000000" w:rsidRPr="00000000">
              <w:rPr>
                <w:rtl w:val="0"/>
              </w:rPr>
            </w:r>
          </w:p>
          <w:p w:rsidR="00000000" w:rsidDel="00000000" w:rsidP="00000000" w:rsidRDefault="00000000" w:rsidRPr="00000000" w14:paraId="0000031F">
            <w:pPr>
              <w:ind w:left="720" w:firstLine="0"/>
              <w:jc w:val="both"/>
              <w:rPr>
                <w:b w:val="0"/>
                <w:i w:val="1"/>
                <w:sz w:val="20"/>
                <w:szCs w:val="20"/>
              </w:rPr>
            </w:pPr>
            <w:r w:rsidDel="00000000" w:rsidR="00000000" w:rsidRPr="00000000">
              <w:rPr>
                <w:rtl w:val="0"/>
              </w:rPr>
            </w:r>
          </w:p>
          <w:p w:rsidR="00000000" w:rsidDel="00000000" w:rsidP="00000000" w:rsidRDefault="00000000" w:rsidRPr="00000000" w14:paraId="00000320">
            <w:pPr>
              <w:numPr>
                <w:ilvl w:val="0"/>
                <w:numId w:val="12"/>
              </w:numPr>
              <w:ind w:left="720" w:hanging="360"/>
              <w:jc w:val="both"/>
              <w:rPr>
                <w:b w:val="0"/>
              </w:rPr>
            </w:pPr>
            <w:r w:rsidDel="00000000" w:rsidR="00000000" w:rsidRPr="00000000">
              <w:rPr>
                <w:b w:val="0"/>
                <w:sz w:val="20"/>
                <w:szCs w:val="20"/>
                <w:rtl w:val="0"/>
              </w:rPr>
              <w:t xml:space="preserve">El riesgo residual puede calcularse acumulado sobre los activos inferiores, o repercutido sobre los activos superiores.</w:t>
            </w:r>
            <w:r w:rsidDel="00000000" w:rsidR="00000000" w:rsidRPr="00000000">
              <w:rPr>
                <w:rtl w:val="0"/>
              </w:rPr>
            </w:r>
          </w:p>
          <w:p w:rsidR="00000000" w:rsidDel="00000000" w:rsidP="00000000" w:rsidRDefault="00000000" w:rsidRPr="00000000" w14:paraId="00000321">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tc>
      </w:tr>
    </w:tbl>
    <w:p w:rsidR="00000000" w:rsidDel="00000000" w:rsidP="00000000" w:rsidRDefault="00000000" w:rsidRPr="00000000" w14:paraId="00000322">
      <w:pPr>
        <w:ind w:left="360" w:firstLine="0"/>
        <w:rPr>
          <w:sz w:val="20"/>
          <w:szCs w:val="20"/>
        </w:rPr>
      </w:pPr>
      <w:r w:rsidDel="00000000" w:rsidR="00000000" w:rsidRPr="00000000">
        <w:rPr>
          <w:rtl w:val="0"/>
        </w:rPr>
      </w:r>
    </w:p>
    <w:p w:rsidR="00000000" w:rsidDel="00000000" w:rsidP="00000000" w:rsidRDefault="00000000" w:rsidRPr="00000000" w14:paraId="00000323">
      <w:pPr>
        <w:ind w:left="360" w:firstLine="0"/>
        <w:jc w:val="both"/>
        <w:rPr>
          <w:sz w:val="20"/>
          <w:szCs w:val="20"/>
        </w:rPr>
      </w:pPr>
      <w:r w:rsidDel="00000000" w:rsidR="00000000" w:rsidRPr="00000000">
        <w:rPr>
          <w:rtl w:val="0"/>
        </w:rPr>
      </w:r>
    </w:p>
    <w:p w:rsidR="00000000" w:rsidDel="00000000" w:rsidP="00000000" w:rsidRDefault="00000000" w:rsidRPr="00000000" w14:paraId="00000324">
      <w:pPr>
        <w:ind w:left="0" w:firstLine="0"/>
        <w:jc w:val="both"/>
        <w:rPr>
          <w:sz w:val="20"/>
          <w:szCs w:val="20"/>
        </w:rPr>
      </w:pPr>
      <w:r w:rsidDel="00000000" w:rsidR="00000000" w:rsidRPr="00000000">
        <w:rPr>
          <w:sz w:val="20"/>
          <w:szCs w:val="20"/>
          <w:rtl w:val="0"/>
        </w:rPr>
        <w:t xml:space="preserve">Es así como a partir del establecimiento de las estimaciones y cálculos sugeridos, se permite evaluar y gestionar los riesgos sobre los activos de información en la organización, estos cálculos se pueden implementar en herramientas de gestión o a través de soluciones de hojas de cálculo que permitan realizar un ejercicio práctico y rápido por parte de las organizaciones.</w:t>
      </w:r>
    </w:p>
    <w:p w:rsidR="00000000" w:rsidDel="00000000" w:rsidP="00000000" w:rsidRDefault="00000000" w:rsidRPr="00000000" w14:paraId="00000325">
      <w:pPr>
        <w:ind w:left="360" w:firstLine="0"/>
        <w:jc w:val="both"/>
        <w:rPr>
          <w:sz w:val="20"/>
          <w:szCs w:val="20"/>
        </w:rPr>
      </w:pPr>
      <w:r w:rsidDel="00000000" w:rsidR="00000000" w:rsidRPr="00000000">
        <w:rPr>
          <w:rtl w:val="0"/>
        </w:rPr>
      </w:r>
    </w:p>
    <w:p w:rsidR="00000000" w:rsidDel="00000000" w:rsidP="00000000" w:rsidRDefault="00000000" w:rsidRPr="00000000" w14:paraId="00000326">
      <w:pPr>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27">
      <w:pPr>
        <w:numPr>
          <w:ilvl w:val="0"/>
          <w:numId w:val="4"/>
        </w:numPr>
        <w:ind w:left="284" w:hanging="360"/>
        <w:jc w:val="both"/>
        <w:rPr>
          <w:b w:val="1"/>
          <w:sz w:val="20"/>
          <w:szCs w:val="20"/>
        </w:rPr>
      </w:pPr>
      <w:r w:rsidDel="00000000" w:rsidR="00000000" w:rsidRPr="00000000">
        <w:rPr>
          <w:b w:val="1"/>
          <w:sz w:val="20"/>
          <w:szCs w:val="20"/>
          <w:rtl w:val="0"/>
        </w:rPr>
        <w:t xml:space="preserve">SÍNTESIS </w:t>
      </w:r>
    </w:p>
    <w:p w:rsidR="00000000" w:rsidDel="00000000" w:rsidP="00000000" w:rsidRDefault="00000000" w:rsidRPr="00000000" w14:paraId="00000328">
      <w:pPr>
        <w:ind w:left="-76" w:firstLine="0"/>
        <w:jc w:val="both"/>
        <w:rPr>
          <w:sz w:val="20"/>
          <w:szCs w:val="20"/>
        </w:rPr>
      </w:pPr>
      <w:r w:rsidDel="00000000" w:rsidR="00000000" w:rsidRPr="00000000">
        <w:rPr>
          <w:rtl w:val="0"/>
        </w:rPr>
      </w:r>
    </w:p>
    <w:p w:rsidR="00000000" w:rsidDel="00000000" w:rsidP="00000000" w:rsidRDefault="00000000" w:rsidRPr="00000000" w14:paraId="00000329">
      <w:pPr>
        <w:ind w:left="-76" w:firstLine="0"/>
        <w:jc w:val="both"/>
        <w:rPr>
          <w:sz w:val="20"/>
          <w:szCs w:val="20"/>
        </w:rPr>
      </w:pPr>
      <w:r w:rsidDel="00000000" w:rsidR="00000000" w:rsidRPr="00000000">
        <w:rPr>
          <w:sz w:val="20"/>
          <w:szCs w:val="20"/>
          <w:rtl w:val="0"/>
        </w:rPr>
        <w:t xml:space="preserve">Como hemos podido ver en el presente componente formativo, el ejercicio de evaluación de los riesgos que pueden afectar a los activos en las organizaciones requiere de análisis y valoraciones ajustadas a cada organización en particular, debido a que deben ser evaluados todos los aspectos y particularidades que permiten establecer la importancia y peso de sus activos, así mismo obedece a su sector económico y las condiciones en donde administre información crítica y/o confidencial.</w:t>
      </w:r>
    </w:p>
    <w:p w:rsidR="00000000" w:rsidDel="00000000" w:rsidP="00000000" w:rsidRDefault="00000000" w:rsidRPr="00000000" w14:paraId="0000032A">
      <w:pPr>
        <w:ind w:left="-76" w:firstLine="0"/>
        <w:jc w:val="both"/>
        <w:rPr>
          <w:sz w:val="20"/>
          <w:szCs w:val="20"/>
        </w:rPr>
      </w:pPr>
      <w:r w:rsidDel="00000000" w:rsidR="00000000" w:rsidRPr="00000000">
        <w:rPr>
          <w:rtl w:val="0"/>
        </w:rPr>
      </w:r>
    </w:p>
    <w:p w:rsidR="00000000" w:rsidDel="00000000" w:rsidP="00000000" w:rsidRDefault="00000000" w:rsidRPr="00000000" w14:paraId="0000032B">
      <w:pPr>
        <w:ind w:left="-76" w:firstLine="0"/>
        <w:jc w:val="both"/>
        <w:rPr>
          <w:sz w:val="20"/>
          <w:szCs w:val="20"/>
        </w:rPr>
      </w:pPr>
      <w:r w:rsidDel="00000000" w:rsidR="00000000" w:rsidRPr="00000000">
        <w:rPr>
          <w:sz w:val="20"/>
          <w:szCs w:val="20"/>
          <w:rtl w:val="0"/>
        </w:rPr>
        <w:t xml:space="preserve">La importancia de adoptar metodologías y técnicas para estos procesos de evaluación del riesgo nos permite mantener una línea estándar para el desarrollo de las actividades y revisión de manera sistémica, así como la revisión periódica para su mejoramiento.</w:t>
      </w:r>
    </w:p>
    <w:p w:rsidR="00000000" w:rsidDel="00000000" w:rsidP="00000000" w:rsidRDefault="00000000" w:rsidRPr="00000000" w14:paraId="0000032C">
      <w:pPr>
        <w:ind w:left="-76" w:firstLine="0"/>
        <w:jc w:val="both"/>
        <w:rPr>
          <w:sz w:val="20"/>
          <w:szCs w:val="20"/>
        </w:rPr>
      </w:pPr>
      <w:r w:rsidDel="00000000" w:rsidR="00000000" w:rsidRPr="00000000">
        <w:rPr>
          <w:rtl w:val="0"/>
        </w:rPr>
      </w:r>
    </w:p>
    <w:p w:rsidR="00000000" w:rsidDel="00000000" w:rsidP="00000000" w:rsidRDefault="00000000" w:rsidRPr="00000000" w14:paraId="0000032D">
      <w:pPr>
        <w:ind w:left="-76" w:firstLine="0"/>
        <w:jc w:val="both"/>
        <w:rPr>
          <w:sz w:val="20"/>
          <w:szCs w:val="20"/>
        </w:rPr>
      </w:pPr>
      <w:commentRangeStart w:id="32"/>
      <w:r w:rsidDel="00000000" w:rsidR="00000000" w:rsidRPr="00000000">
        <w:rPr>
          <w:sz w:val="20"/>
          <w:szCs w:val="20"/>
          <w:rtl w:val="0"/>
        </w:rPr>
        <w:t xml:space="preserve">Así mismo,</w:t>
      </w:r>
      <w:commentRangeEnd w:id="32"/>
      <w:r w:rsidDel="00000000" w:rsidR="00000000" w:rsidRPr="00000000">
        <w:commentReference w:id="32"/>
      </w:r>
      <w:r w:rsidDel="00000000" w:rsidR="00000000" w:rsidRPr="00000000">
        <w:rPr>
          <w:sz w:val="20"/>
          <w:szCs w:val="20"/>
          <w:rtl w:val="0"/>
        </w:rPr>
        <w:t xml:space="preserve"> hemos visto como la identificación de las salvaguardas adecuadas para la gestión de estos riesgos, tomando como referentes normas internacionales, normas técnicas y buenas prácticas, permite mantener un nivel mínimo aceptable para afrontar los diferentes problemas que presentan las organizaciones.</w:t>
      </w:r>
    </w:p>
    <w:p w:rsidR="00000000" w:rsidDel="00000000" w:rsidP="00000000" w:rsidRDefault="00000000" w:rsidRPr="00000000" w14:paraId="0000032E">
      <w:pPr>
        <w:ind w:left="-76" w:firstLine="0"/>
        <w:jc w:val="both"/>
        <w:rPr>
          <w:b w:val="1"/>
          <w:sz w:val="20"/>
          <w:szCs w:val="20"/>
        </w:rPr>
      </w:pPr>
      <w:r w:rsidDel="00000000" w:rsidR="00000000" w:rsidRPr="00000000">
        <w:rPr>
          <w:rtl w:val="0"/>
        </w:rPr>
      </w:r>
    </w:p>
    <w:p w:rsidR="00000000" w:rsidDel="00000000" w:rsidP="00000000" w:rsidRDefault="00000000" w:rsidRPr="00000000" w14:paraId="0000032F">
      <w:pPr>
        <w:jc w:val="center"/>
        <w:rPr>
          <w:color w:val="7f7f7f"/>
          <w:sz w:val="20"/>
          <w:szCs w:val="20"/>
        </w:rPr>
      </w:pPr>
      <w:r w:rsidDel="00000000" w:rsidR="00000000" w:rsidRPr="00000000">
        <w:rPr/>
        <w:drawing>
          <wp:inline distB="0" distT="0" distL="0" distR="0">
            <wp:extent cx="6563163" cy="4069016"/>
            <wp:effectExtent b="0" l="0" r="0" t="0"/>
            <wp:docPr id="17"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6563163" cy="4069016"/>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jc w:val="both"/>
        <w:rPr>
          <w:color w:val="7f7f7f"/>
          <w:sz w:val="20"/>
          <w:szCs w:val="20"/>
        </w:rPr>
      </w:pPr>
      <w:r w:rsidDel="00000000" w:rsidR="00000000" w:rsidRPr="00000000">
        <w:rPr>
          <w:rtl w:val="0"/>
        </w:rPr>
      </w:r>
    </w:p>
    <w:p w:rsidR="00000000" w:rsidDel="00000000" w:rsidP="00000000" w:rsidRDefault="00000000" w:rsidRPr="00000000" w14:paraId="00000331">
      <w:pPr>
        <w:rPr>
          <w:color w:val="948a54"/>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32">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ACTIVIDADES DIDÁCTICAS (Se debe incorporar mínimo 1, máximo 2)</w:t>
      </w:r>
    </w:p>
    <w:p w:rsidR="00000000" w:rsidDel="00000000" w:rsidP="00000000" w:rsidRDefault="00000000" w:rsidRPr="00000000" w14:paraId="00000333">
      <w:pPr>
        <w:ind w:left="426" w:firstLine="0"/>
        <w:jc w:val="both"/>
        <w:rPr>
          <w:color w:val="7f7f7f"/>
          <w:sz w:val="20"/>
          <w:szCs w:val="20"/>
        </w:rPr>
      </w:pPr>
      <w:r w:rsidDel="00000000" w:rsidR="00000000" w:rsidRPr="00000000">
        <w:rPr>
          <w:rtl w:val="0"/>
        </w:rPr>
      </w:r>
    </w:p>
    <w:tbl>
      <w:tblPr>
        <w:tblStyle w:val="Table16"/>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334">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336">
            <w:pPr>
              <w:rPr>
                <w:rFonts w:ascii="Calibri" w:cs="Calibri" w:eastAsia="Calibri" w:hAnsi="Calibri"/>
                <w:color w:val="000000"/>
              </w:rPr>
            </w:pPr>
            <w:r w:rsidDel="00000000" w:rsidR="00000000" w:rsidRPr="00000000">
              <w:rPr>
                <w:rFonts w:ascii="Calibri" w:cs="Calibri" w:eastAsia="Calibri" w:hAnsi="Calibri"/>
                <w:color w:val="000000"/>
                <w:rtl w:val="0"/>
              </w:rPr>
              <w:t xml:space="preserve">Nombre de la actividad</w:t>
            </w:r>
          </w:p>
        </w:tc>
        <w:tc>
          <w:tcPr>
            <w:shd w:fill="auto" w:val="clear"/>
            <w:vAlign w:val="center"/>
          </w:tcPr>
          <w:p w:rsidR="00000000" w:rsidDel="00000000" w:rsidP="00000000" w:rsidRDefault="00000000" w:rsidRPr="00000000" w14:paraId="00000337">
            <w:pPr>
              <w:rPr>
                <w:rFonts w:ascii="Calibri" w:cs="Calibri" w:eastAsia="Calibri" w:hAnsi="Calibri"/>
                <w:b w:val="0"/>
                <w:color w:val="000000"/>
              </w:rPr>
            </w:pPr>
            <w:r w:rsidDel="00000000" w:rsidR="00000000" w:rsidRPr="00000000">
              <w:rPr>
                <w:rFonts w:ascii="Calibri" w:cs="Calibri" w:eastAsia="Calibri" w:hAnsi="Calibri"/>
                <w:b w:val="0"/>
                <w:color w:val="000000"/>
                <w:rtl w:val="0"/>
              </w:rPr>
              <w:t xml:space="preserve">Reconocimiento de controles se seguridad basado en la norma ISO/IEC 27002</w:t>
            </w:r>
          </w:p>
        </w:tc>
      </w:tr>
      <w:tr>
        <w:trPr>
          <w:cantSplit w:val="0"/>
          <w:trHeight w:val="806" w:hRule="atLeast"/>
          <w:tblHeader w:val="0"/>
        </w:trPr>
        <w:tc>
          <w:tcPr>
            <w:shd w:fill="fac896" w:val="clear"/>
            <w:vAlign w:val="center"/>
          </w:tcPr>
          <w:p w:rsidR="00000000" w:rsidDel="00000000" w:rsidP="00000000" w:rsidRDefault="00000000" w:rsidRPr="00000000" w14:paraId="00000338">
            <w:pPr>
              <w:rPr>
                <w:rFonts w:ascii="Calibri" w:cs="Calibri" w:eastAsia="Calibri" w:hAnsi="Calibri"/>
                <w:color w:val="000000"/>
              </w:rPr>
            </w:pPr>
            <w:r w:rsidDel="00000000" w:rsidR="00000000" w:rsidRPr="00000000">
              <w:rPr>
                <w:rFonts w:ascii="Calibri" w:cs="Calibri" w:eastAsia="Calibri" w:hAnsi="Calibri"/>
                <w:color w:val="000000"/>
                <w:rtl w:val="0"/>
              </w:rPr>
              <w:t xml:space="preserve">Objetivo de la actividad</w:t>
            </w:r>
          </w:p>
        </w:tc>
        <w:tc>
          <w:tcPr>
            <w:shd w:fill="auto" w:val="clear"/>
            <w:vAlign w:val="center"/>
          </w:tcPr>
          <w:p w:rsidR="00000000" w:rsidDel="00000000" w:rsidP="00000000" w:rsidRDefault="00000000" w:rsidRPr="00000000" w14:paraId="00000339">
            <w:pPr>
              <w:rPr>
                <w:rFonts w:ascii="Calibri" w:cs="Calibri" w:eastAsia="Calibri" w:hAnsi="Calibri"/>
                <w:b w:val="0"/>
                <w:color w:val="000000"/>
              </w:rPr>
            </w:pPr>
            <w:r w:rsidDel="00000000" w:rsidR="00000000" w:rsidRPr="00000000">
              <w:rPr>
                <w:rFonts w:ascii="Calibri" w:cs="Calibri" w:eastAsia="Calibri" w:hAnsi="Calibri"/>
                <w:b w:val="0"/>
                <w:color w:val="000000"/>
                <w:rtl w:val="0"/>
              </w:rPr>
              <w:t xml:space="preserve">Reconocer los controles </w:t>
            </w:r>
            <w:r w:rsidDel="00000000" w:rsidR="00000000" w:rsidRPr="00000000">
              <w:rPr>
                <w:rFonts w:ascii="Calibri" w:cs="Calibri" w:eastAsia="Calibri" w:hAnsi="Calibri"/>
                <w:b w:val="0"/>
                <w:rtl w:val="0"/>
              </w:rPr>
              <w:t xml:space="preserve">de seguridad</w:t>
            </w:r>
            <w:r w:rsidDel="00000000" w:rsidR="00000000" w:rsidRPr="00000000">
              <w:rPr>
                <w:rFonts w:ascii="Calibri" w:cs="Calibri" w:eastAsia="Calibri" w:hAnsi="Calibri"/>
                <w:b w:val="0"/>
                <w:color w:val="000000"/>
                <w:rtl w:val="0"/>
              </w:rPr>
              <w:t xml:space="preserve"> propuestos por la norma ISO/IEC 27002 </w:t>
            </w:r>
            <w:r w:rsidDel="00000000" w:rsidR="00000000" w:rsidRPr="00000000">
              <w:rPr>
                <w:rFonts w:ascii="Calibri" w:cs="Calibri" w:eastAsia="Calibri" w:hAnsi="Calibri"/>
                <w:b w:val="0"/>
                <w:rtl w:val="0"/>
              </w:rPr>
              <w:t xml:space="preserve">con el fin de aplicar</w:t>
            </w:r>
            <w:r w:rsidDel="00000000" w:rsidR="00000000" w:rsidRPr="00000000">
              <w:rPr>
                <w:rFonts w:ascii="Calibri" w:cs="Calibri" w:eastAsia="Calibri" w:hAnsi="Calibri"/>
                <w:b w:val="0"/>
                <w:color w:val="000000"/>
                <w:rtl w:val="0"/>
              </w:rPr>
              <w:t xml:space="preserve"> en un entorno real de una organización.</w:t>
            </w:r>
          </w:p>
        </w:tc>
      </w:tr>
      <w:tr>
        <w:trPr>
          <w:cantSplit w:val="0"/>
          <w:trHeight w:val="806" w:hRule="atLeast"/>
          <w:tblHeader w:val="0"/>
        </w:trPr>
        <w:tc>
          <w:tcPr>
            <w:shd w:fill="fac896" w:val="clear"/>
            <w:vAlign w:val="center"/>
          </w:tcPr>
          <w:p w:rsidR="00000000" w:rsidDel="00000000" w:rsidP="00000000" w:rsidRDefault="00000000" w:rsidRPr="00000000" w14:paraId="0000033A">
            <w:pPr>
              <w:rPr>
                <w:rFonts w:ascii="Calibri" w:cs="Calibri" w:eastAsia="Calibri" w:hAnsi="Calibri"/>
                <w:color w:val="000000"/>
              </w:rPr>
            </w:pPr>
            <w:r w:rsidDel="00000000" w:rsidR="00000000" w:rsidRPr="00000000">
              <w:rPr>
                <w:rFonts w:ascii="Calibri" w:cs="Calibri" w:eastAsia="Calibri" w:hAnsi="Calibri"/>
                <w:color w:val="000000"/>
                <w:rtl w:val="0"/>
              </w:rPr>
              <w:t xml:space="preserve">Tipo de actividad sugerida</w:t>
            </w:r>
          </w:p>
        </w:tc>
        <w:tc>
          <w:tcPr>
            <w:shd w:fill="auto" w:val="clear"/>
            <w:vAlign w:val="center"/>
          </w:tcPr>
          <w:p w:rsidR="00000000" w:rsidDel="00000000" w:rsidP="00000000" w:rsidRDefault="00000000" w:rsidRPr="00000000" w14:paraId="0000033B">
            <w:pPr>
              <w:rPr>
                <w:rFonts w:ascii="Calibri" w:cs="Calibri" w:eastAsia="Calibri" w:hAnsi="Calibri"/>
                <w:b w:val="0"/>
                <w:color w:val="000000"/>
              </w:rPr>
            </w:pPr>
            <w:r w:rsidDel="00000000" w:rsidR="00000000" w:rsidRPr="00000000">
              <w:rPr>
                <w:rFonts w:ascii="Calibri" w:cs="Calibri" w:eastAsia="Calibri" w:hAnsi="Calibri"/>
                <w:b w:val="0"/>
                <w:rtl w:val="0"/>
              </w:rPr>
              <w:t xml:space="preserve">Relación</w:t>
            </w:r>
            <w:r w:rsidDel="00000000" w:rsidR="00000000" w:rsidRPr="00000000">
              <w:rPr>
                <w:rFonts w:ascii="Calibri" w:cs="Calibri" w:eastAsia="Calibri" w:hAnsi="Calibri"/>
                <w:b w:val="0"/>
                <w:color w:val="000000"/>
                <w:rtl w:val="0"/>
              </w:rPr>
              <w:t xml:space="preserve"> de términos</w:t>
            </w:r>
          </w:p>
        </w:tc>
      </w:tr>
      <w:tr>
        <w:trPr>
          <w:cantSplit w:val="0"/>
          <w:trHeight w:val="806" w:hRule="atLeast"/>
          <w:tblHeader w:val="0"/>
        </w:trPr>
        <w:tc>
          <w:tcPr>
            <w:shd w:fill="fac896" w:val="clear"/>
            <w:vAlign w:val="center"/>
          </w:tcPr>
          <w:p w:rsidR="00000000" w:rsidDel="00000000" w:rsidP="00000000" w:rsidRDefault="00000000" w:rsidRPr="00000000" w14:paraId="0000033C">
            <w:pPr>
              <w:rPr>
                <w:rFonts w:ascii="Calibri" w:cs="Calibri" w:eastAsia="Calibri" w:hAnsi="Calibri"/>
                <w:color w:val="000000"/>
              </w:rPr>
            </w:pPr>
            <w:r w:rsidDel="00000000" w:rsidR="00000000" w:rsidRPr="00000000">
              <w:rPr>
                <w:rFonts w:ascii="Calibri" w:cs="Calibri" w:eastAsia="Calibri" w:hAnsi="Calibri"/>
                <w:color w:val="000000"/>
                <w:rtl w:val="0"/>
              </w:rPr>
              <w:t xml:space="preserve">Archivo de la actividad </w:t>
            </w:r>
          </w:p>
          <w:p w:rsidR="00000000" w:rsidDel="00000000" w:rsidP="00000000" w:rsidRDefault="00000000" w:rsidRPr="00000000" w14:paraId="0000033D">
            <w:pPr>
              <w:rPr>
                <w:rFonts w:ascii="Calibri" w:cs="Calibri" w:eastAsia="Calibri" w:hAnsi="Calibri"/>
                <w:color w:val="000000"/>
              </w:rPr>
            </w:pPr>
            <w:r w:rsidDel="00000000" w:rsidR="00000000" w:rsidRPr="00000000">
              <w:rPr>
                <w:rFonts w:ascii="Calibri" w:cs="Calibri" w:eastAsia="Calibri" w:hAnsi="Calibri"/>
                <w:color w:val="000000"/>
                <w:rtl w:val="0"/>
              </w:rPr>
              <w:t xml:space="preserve">(Anexo donde se describe la actividad propuesta)</w:t>
            </w:r>
          </w:p>
        </w:tc>
        <w:tc>
          <w:tcPr>
            <w:shd w:fill="auto" w:val="clear"/>
            <w:vAlign w:val="center"/>
          </w:tcPr>
          <w:p w:rsidR="00000000" w:rsidDel="00000000" w:rsidP="00000000" w:rsidRDefault="00000000" w:rsidRPr="00000000" w14:paraId="0000033E">
            <w:pPr>
              <w:rPr>
                <w:rFonts w:ascii="Calibri" w:cs="Calibri" w:eastAsia="Calibri" w:hAnsi="Calibri"/>
                <w:b w:val="0"/>
                <w:color w:val="000000"/>
              </w:rPr>
            </w:pPr>
            <w:r w:rsidDel="00000000" w:rsidR="00000000" w:rsidRPr="00000000">
              <w:rPr>
                <w:rFonts w:ascii="Calibri" w:cs="Calibri" w:eastAsia="Calibri" w:hAnsi="Calibri"/>
                <w:b w:val="0"/>
                <w:color w:val="000000"/>
                <w:rtl w:val="0"/>
              </w:rPr>
              <w:t xml:space="preserve">Actividad didáctica 1 - CF02</w:t>
            </w:r>
          </w:p>
        </w:tc>
      </w:tr>
    </w:tbl>
    <w:p w:rsidR="00000000" w:rsidDel="00000000" w:rsidP="00000000" w:rsidRDefault="00000000" w:rsidRPr="00000000" w14:paraId="0000033F">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340">
      <w:pPr>
        <w:rPr>
          <w:b w:val="1"/>
          <w:sz w:val="20"/>
          <w:szCs w:val="20"/>
          <w:u w:val="single"/>
        </w:rPr>
      </w:pPr>
      <w:r w:rsidDel="00000000" w:rsidR="00000000" w:rsidRPr="00000000">
        <w:rPr>
          <w:rtl w:val="0"/>
        </w:rPr>
      </w:r>
    </w:p>
    <w:p w:rsidR="00000000" w:rsidDel="00000000" w:rsidP="00000000" w:rsidRDefault="00000000" w:rsidRPr="00000000" w14:paraId="00000341">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MATERIAL COMPLEMENTARIO</w:t>
      </w:r>
    </w:p>
    <w:p w:rsidR="00000000" w:rsidDel="00000000" w:rsidP="00000000" w:rsidRDefault="00000000" w:rsidRPr="00000000" w14:paraId="00000342">
      <w:pPr>
        <w:rPr>
          <w:sz w:val="20"/>
          <w:szCs w:val="20"/>
        </w:rPr>
      </w:pPr>
      <w:r w:rsidDel="00000000" w:rsidR="00000000" w:rsidRPr="00000000">
        <w:rPr>
          <w:rtl w:val="0"/>
        </w:rPr>
      </w:r>
    </w:p>
    <w:tbl>
      <w:tblPr>
        <w:tblStyle w:val="Table17"/>
        <w:tblW w:w="1007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3260"/>
        <w:gridCol w:w="2171"/>
        <w:gridCol w:w="2519"/>
        <w:tblGridChange w:id="0">
          <w:tblGrid>
            <w:gridCol w:w="2122"/>
            <w:gridCol w:w="3260"/>
            <w:gridCol w:w="2171"/>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343">
            <w:pPr>
              <w:jc w:val="center"/>
              <w:rPr>
                <w:sz w:val="20"/>
                <w:szCs w:val="20"/>
              </w:rPr>
            </w:pPr>
            <w:r w:rsidDel="00000000" w:rsidR="00000000" w:rsidRPr="00000000">
              <w:rPr>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44">
            <w:pPr>
              <w:jc w:val="center"/>
              <w:rPr>
                <w:color w:val="000000"/>
                <w:sz w:val="20"/>
                <w:szCs w:val="20"/>
              </w:rPr>
            </w:pPr>
            <w:r w:rsidDel="00000000" w:rsidR="00000000" w:rsidRPr="00000000">
              <w:rPr>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45">
            <w:pPr>
              <w:jc w:val="center"/>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346">
            <w:pPr>
              <w:jc w:val="center"/>
              <w:rPr>
                <w:color w:val="000000"/>
                <w:sz w:val="20"/>
                <w:szCs w:val="20"/>
              </w:rPr>
            </w:pPr>
            <w:r w:rsidDel="00000000" w:rsidR="00000000" w:rsidRPr="00000000">
              <w:rPr>
                <w:sz w:val="20"/>
                <w:szCs w:val="20"/>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47">
            <w:pPr>
              <w:jc w:val="center"/>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348">
            <w:pPr>
              <w:jc w:val="center"/>
              <w:rPr>
                <w:color w:val="000000"/>
                <w:sz w:val="20"/>
                <w:szCs w:val="20"/>
              </w:rPr>
            </w:pPr>
            <w:r w:rsidDel="00000000" w:rsidR="00000000" w:rsidRPr="00000000">
              <w:rPr>
                <w:sz w:val="20"/>
                <w:szCs w:val="20"/>
                <w:rtl w:val="0"/>
              </w:rPr>
              <w:t xml:space="preserve">archivo del documento o material</w:t>
            </w: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349">
            <w:pPr>
              <w:rPr>
                <w:b w:val="0"/>
                <w:sz w:val="20"/>
                <w:szCs w:val="20"/>
              </w:rPr>
            </w:pPr>
            <w:r w:rsidDel="00000000" w:rsidR="00000000" w:rsidRPr="00000000">
              <w:rPr>
                <w:b w:val="0"/>
                <w:sz w:val="20"/>
                <w:szCs w:val="20"/>
                <w:rtl w:val="0"/>
              </w:rPr>
              <w:t xml:space="preserve">2. Controles de seguridad</w:t>
            </w:r>
          </w:p>
        </w:tc>
        <w:tc>
          <w:tcPr>
            <w:tcMar>
              <w:top w:w="100.0" w:type="dxa"/>
              <w:left w:w="100.0" w:type="dxa"/>
              <w:bottom w:w="100.0" w:type="dxa"/>
              <w:right w:w="100.0" w:type="dxa"/>
            </w:tcMar>
          </w:tcPr>
          <w:p w:rsidR="00000000" w:rsidDel="00000000" w:rsidP="00000000" w:rsidRDefault="00000000" w:rsidRPr="00000000" w14:paraId="0000034A">
            <w:pPr>
              <w:rPr>
                <w:b w:val="0"/>
                <w:sz w:val="20"/>
                <w:szCs w:val="20"/>
              </w:rPr>
            </w:pPr>
            <w:r w:rsidDel="00000000" w:rsidR="00000000" w:rsidRPr="00000000">
              <w:rPr>
                <w:b w:val="0"/>
                <w:sz w:val="20"/>
                <w:szCs w:val="20"/>
                <w:rtl w:val="0"/>
              </w:rPr>
              <w:t xml:space="preserve">Fernández Rivero, P. P. Gómez Fernández, L. (2018). Cómo implantar un SGSI según UNE-EN ISO/IEC 27001 y su aplicación en el Esquema Nacional de Seguridad. AENOR - Asociación Española de Normalización y Certificación. (p. 36-57).  </w:t>
            </w:r>
            <w:hyperlink r:id="rId50">
              <w:r w:rsidDel="00000000" w:rsidR="00000000" w:rsidRPr="00000000">
                <w:rPr>
                  <w:b w:val="0"/>
                  <w:color w:val="0000ff"/>
                  <w:sz w:val="20"/>
                  <w:szCs w:val="20"/>
                  <w:u w:val="single"/>
                  <w:rtl w:val="0"/>
                </w:rPr>
                <w:t xml:space="preserve">https://elibro-net.bdigital.sena.edu.co/es/ereader/senavirtual/53624?page=36</w:t>
              </w:r>
            </w:hyperlink>
            <w:r w:rsidDel="00000000" w:rsidR="00000000" w:rsidRPr="00000000">
              <w:rPr>
                <w:b w:val="0"/>
                <w:sz w:val="20"/>
                <w:szCs w:val="20"/>
                <w:rtl w:val="0"/>
              </w:rPr>
              <w:t xml:space="preserve"> </w:t>
            </w:r>
          </w:p>
        </w:tc>
        <w:tc>
          <w:tcPr>
            <w:tcMar>
              <w:top w:w="100.0" w:type="dxa"/>
              <w:left w:w="100.0" w:type="dxa"/>
              <w:bottom w:w="100.0" w:type="dxa"/>
              <w:right w:w="100.0" w:type="dxa"/>
            </w:tcMar>
          </w:tcPr>
          <w:p w:rsidR="00000000" w:rsidDel="00000000" w:rsidP="00000000" w:rsidRDefault="00000000" w:rsidRPr="00000000" w14:paraId="0000034B">
            <w:pPr>
              <w:rPr>
                <w:b w:val="0"/>
                <w:sz w:val="20"/>
                <w:szCs w:val="20"/>
              </w:rPr>
            </w:pPr>
            <w:r w:rsidDel="00000000" w:rsidR="00000000" w:rsidRPr="00000000">
              <w:rPr>
                <w:b w:val="0"/>
                <w:sz w:val="20"/>
                <w:szCs w:val="20"/>
                <w:rtl w:val="0"/>
              </w:rPr>
              <w:t xml:space="preserve">Libros digitales</w:t>
            </w:r>
          </w:p>
        </w:tc>
        <w:tc>
          <w:tcPr>
            <w:tcMar>
              <w:top w:w="100.0" w:type="dxa"/>
              <w:left w:w="100.0" w:type="dxa"/>
              <w:bottom w:w="100.0" w:type="dxa"/>
              <w:right w:w="100.0" w:type="dxa"/>
            </w:tcMar>
          </w:tcPr>
          <w:p w:rsidR="00000000" w:rsidDel="00000000" w:rsidP="00000000" w:rsidRDefault="00000000" w:rsidRPr="00000000" w14:paraId="0000034C">
            <w:pPr>
              <w:rPr>
                <w:b w:val="0"/>
                <w:sz w:val="20"/>
                <w:szCs w:val="20"/>
              </w:rPr>
            </w:pPr>
            <w:hyperlink r:id="rId51">
              <w:r w:rsidDel="00000000" w:rsidR="00000000" w:rsidRPr="00000000">
                <w:rPr>
                  <w:b w:val="0"/>
                  <w:color w:val="0000ff"/>
                  <w:sz w:val="20"/>
                  <w:szCs w:val="20"/>
                  <w:u w:val="single"/>
                  <w:rtl w:val="0"/>
                </w:rPr>
                <w:t xml:space="preserve">https://elibro-net.bdigital.sena.edu.co/es/ereader/senavirtual/53624?page=36</w:t>
              </w:r>
            </w:hyperlink>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34D">
            <w:pPr>
              <w:rPr>
                <w:b w:val="0"/>
                <w:sz w:val="20"/>
                <w:szCs w:val="20"/>
              </w:rPr>
            </w:pPr>
            <w:r w:rsidDel="00000000" w:rsidR="00000000" w:rsidRPr="00000000">
              <w:rPr>
                <w:b w:val="0"/>
                <w:sz w:val="20"/>
                <w:szCs w:val="20"/>
                <w:rtl w:val="0"/>
              </w:rPr>
              <w:t xml:space="preserve">3. Magerit</w:t>
            </w:r>
          </w:p>
          <w:p w:rsidR="00000000" w:rsidDel="00000000" w:rsidP="00000000" w:rsidRDefault="00000000" w:rsidRPr="00000000" w14:paraId="0000034E">
            <w:pPr>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4F">
            <w:pPr>
              <w:rPr>
                <w:b w:val="0"/>
                <w:sz w:val="20"/>
                <w:szCs w:val="20"/>
              </w:rPr>
            </w:pPr>
            <w:r w:rsidDel="00000000" w:rsidR="00000000" w:rsidRPr="00000000">
              <w:rPr>
                <w:b w:val="0"/>
                <w:sz w:val="20"/>
                <w:szCs w:val="20"/>
                <w:rtl w:val="0"/>
              </w:rPr>
              <w:t xml:space="preserve">PAE, Portal Administración Electrónica. (2012). MAGERIT versión 3 (versión español): Metodología de Análisis y Gestión de Riesgos de los Sistemas de Información. </w:t>
            </w:r>
            <w:hyperlink r:id="rId52">
              <w:r w:rsidDel="00000000" w:rsidR="00000000" w:rsidRPr="00000000">
                <w:rPr>
                  <w:b w:val="0"/>
                  <w:color w:val="0000ff"/>
                  <w:sz w:val="20"/>
                  <w:szCs w:val="20"/>
                  <w:u w:val="single"/>
                  <w:rtl w:val="0"/>
                </w:rPr>
                <w:t xml:space="preserve">https://administracionelectronica.gob.es/pae_Home/pae_Documentacion/pae_Metodolog/pae_Magerit.html</w:t>
              </w:r>
            </w:hyperlink>
            <w:r w:rsidDel="00000000" w:rsidR="00000000" w:rsidRPr="00000000">
              <w:rPr>
                <w:b w:val="0"/>
                <w:sz w:val="20"/>
                <w:szCs w:val="20"/>
                <w:rtl w:val="0"/>
              </w:rPr>
              <w:t xml:space="preserve"> </w:t>
            </w:r>
          </w:p>
        </w:tc>
        <w:tc>
          <w:tcPr>
            <w:tcMar>
              <w:top w:w="100.0" w:type="dxa"/>
              <w:left w:w="100.0" w:type="dxa"/>
              <w:bottom w:w="100.0" w:type="dxa"/>
              <w:right w:w="100.0" w:type="dxa"/>
            </w:tcMar>
          </w:tcPr>
          <w:p w:rsidR="00000000" w:rsidDel="00000000" w:rsidP="00000000" w:rsidRDefault="00000000" w:rsidRPr="00000000" w14:paraId="00000350">
            <w:pPr>
              <w:rPr>
                <w:b w:val="0"/>
                <w:sz w:val="20"/>
                <w:szCs w:val="20"/>
              </w:rPr>
            </w:pPr>
            <w:r w:rsidDel="00000000" w:rsidR="00000000" w:rsidRPr="00000000">
              <w:rPr>
                <w:b w:val="0"/>
                <w:sz w:val="20"/>
                <w:szCs w:val="20"/>
                <w:rtl w:val="0"/>
              </w:rPr>
              <w:t xml:space="preserve">Libros digitales</w:t>
            </w:r>
          </w:p>
        </w:tc>
        <w:tc>
          <w:tcPr>
            <w:tcMar>
              <w:top w:w="100.0" w:type="dxa"/>
              <w:left w:w="100.0" w:type="dxa"/>
              <w:bottom w:w="100.0" w:type="dxa"/>
              <w:right w:w="100.0" w:type="dxa"/>
            </w:tcMar>
          </w:tcPr>
          <w:p w:rsidR="00000000" w:rsidDel="00000000" w:rsidP="00000000" w:rsidRDefault="00000000" w:rsidRPr="00000000" w14:paraId="00000351">
            <w:pPr>
              <w:rPr>
                <w:b w:val="0"/>
                <w:sz w:val="20"/>
                <w:szCs w:val="20"/>
              </w:rPr>
            </w:pPr>
            <w:hyperlink r:id="rId53">
              <w:r w:rsidDel="00000000" w:rsidR="00000000" w:rsidRPr="00000000">
                <w:rPr>
                  <w:b w:val="0"/>
                  <w:color w:val="0000ff"/>
                  <w:sz w:val="20"/>
                  <w:szCs w:val="20"/>
                  <w:u w:val="single"/>
                  <w:rtl w:val="0"/>
                </w:rPr>
                <w:t xml:space="preserve">https://administracionelectronica.gob.es/pae_Home/pae_Documentacion/pae_Metodolog/pae_Magerit.html</w:t>
              </w:r>
            </w:hyperlink>
            <w:r w:rsidDel="00000000" w:rsidR="00000000" w:rsidRPr="00000000">
              <w:rPr>
                <w:b w:val="0"/>
                <w:sz w:val="20"/>
                <w:szCs w:val="20"/>
                <w:rtl w:val="0"/>
              </w:rPr>
              <w:t xml:space="preserve"> </w:t>
            </w:r>
          </w:p>
        </w:tc>
      </w:tr>
      <w:tr>
        <w:trPr>
          <w:cantSplit w:val="0"/>
          <w:trHeight w:val="385" w:hRule="atLeast"/>
          <w:tblHeader w:val="0"/>
        </w:trPr>
        <w:tc>
          <w:tcPr>
            <w:tcMar>
              <w:top w:w="100.0" w:type="dxa"/>
              <w:left w:w="100.0" w:type="dxa"/>
              <w:bottom w:w="100.0" w:type="dxa"/>
              <w:right w:w="100.0" w:type="dxa"/>
            </w:tcMar>
          </w:tcPr>
          <w:p w:rsidR="00000000" w:rsidDel="00000000" w:rsidP="00000000" w:rsidRDefault="00000000" w:rsidRPr="00000000" w14:paraId="00000352">
            <w:pPr>
              <w:rPr>
                <w:b w:val="0"/>
                <w:sz w:val="20"/>
                <w:szCs w:val="20"/>
              </w:rPr>
            </w:pPr>
            <w:r w:rsidDel="00000000" w:rsidR="00000000" w:rsidRPr="00000000">
              <w:rPr>
                <w:b w:val="0"/>
                <w:sz w:val="20"/>
                <w:szCs w:val="20"/>
                <w:rtl w:val="0"/>
              </w:rPr>
              <w:t xml:space="preserve">2. Controles de seguridad</w:t>
            </w:r>
          </w:p>
        </w:tc>
        <w:tc>
          <w:tcPr>
            <w:tcMar>
              <w:top w:w="100.0" w:type="dxa"/>
              <w:left w:w="100.0" w:type="dxa"/>
              <w:bottom w:w="100.0" w:type="dxa"/>
              <w:right w:w="100.0" w:type="dxa"/>
            </w:tcMar>
          </w:tcPr>
          <w:p w:rsidR="00000000" w:rsidDel="00000000" w:rsidP="00000000" w:rsidRDefault="00000000" w:rsidRPr="00000000" w14:paraId="00000353">
            <w:pPr>
              <w:rPr>
                <w:b w:val="0"/>
                <w:sz w:val="20"/>
                <w:szCs w:val="20"/>
              </w:rPr>
            </w:pPr>
            <w:r w:rsidDel="00000000" w:rsidR="00000000" w:rsidRPr="00000000">
              <w:rPr>
                <w:b w:val="0"/>
                <w:sz w:val="20"/>
                <w:szCs w:val="20"/>
                <w:rtl w:val="0"/>
              </w:rPr>
              <w:t xml:space="preserve">ICONTEC (2018). NTC-ISO 31000:2018 - Gestión del Riesgo. Directrices. </w:t>
            </w:r>
            <w:hyperlink r:id="rId54">
              <w:r w:rsidDel="00000000" w:rsidR="00000000" w:rsidRPr="00000000">
                <w:rPr>
                  <w:b w:val="0"/>
                  <w:color w:val="0000ff"/>
                  <w:sz w:val="20"/>
                  <w:szCs w:val="20"/>
                  <w:u w:val="single"/>
                  <w:rtl w:val="0"/>
                </w:rPr>
                <w:t xml:space="preserve">https://e-collection-icontec-org.bdigital.sena.edu.co/normavw.aspx?ID=74790</w:t>
              </w:r>
            </w:hyperlink>
            <w:r w:rsidDel="00000000" w:rsidR="00000000" w:rsidRPr="00000000">
              <w:rPr>
                <w:b w:val="0"/>
                <w:sz w:val="20"/>
                <w:szCs w:val="20"/>
                <w:rtl w:val="0"/>
              </w:rPr>
              <w:t xml:space="preserve"> </w:t>
            </w:r>
          </w:p>
          <w:p w:rsidR="00000000" w:rsidDel="00000000" w:rsidP="00000000" w:rsidRDefault="00000000" w:rsidRPr="00000000" w14:paraId="00000354">
            <w:pPr>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55">
            <w:pPr>
              <w:rPr>
                <w:b w:val="0"/>
                <w:sz w:val="20"/>
                <w:szCs w:val="20"/>
              </w:rPr>
            </w:pPr>
            <w:r w:rsidDel="00000000" w:rsidR="00000000" w:rsidRPr="00000000">
              <w:rPr>
                <w:b w:val="0"/>
                <w:sz w:val="20"/>
                <w:szCs w:val="20"/>
                <w:rtl w:val="0"/>
              </w:rPr>
              <w:t xml:space="preserve">Libros digitales</w:t>
            </w:r>
          </w:p>
        </w:tc>
        <w:tc>
          <w:tcPr>
            <w:tcMar>
              <w:top w:w="100.0" w:type="dxa"/>
              <w:left w:w="100.0" w:type="dxa"/>
              <w:bottom w:w="100.0" w:type="dxa"/>
              <w:right w:w="100.0" w:type="dxa"/>
            </w:tcMar>
          </w:tcPr>
          <w:p w:rsidR="00000000" w:rsidDel="00000000" w:rsidP="00000000" w:rsidRDefault="00000000" w:rsidRPr="00000000" w14:paraId="00000356">
            <w:pPr>
              <w:rPr>
                <w:b w:val="0"/>
                <w:sz w:val="20"/>
                <w:szCs w:val="20"/>
              </w:rPr>
            </w:pPr>
            <w:hyperlink r:id="rId55">
              <w:r w:rsidDel="00000000" w:rsidR="00000000" w:rsidRPr="00000000">
                <w:rPr>
                  <w:b w:val="0"/>
                  <w:color w:val="0000ff"/>
                  <w:sz w:val="20"/>
                  <w:szCs w:val="20"/>
                  <w:u w:val="single"/>
                  <w:rtl w:val="0"/>
                </w:rPr>
                <w:t xml:space="preserve">https://e-collection-icontec-org.bdigital.sena.edu.co/normavw.aspx?ID=74790</w:t>
              </w:r>
            </w:hyperlink>
            <w:r w:rsidDel="00000000" w:rsidR="00000000" w:rsidRPr="00000000">
              <w:rPr>
                <w:b w:val="0"/>
                <w:sz w:val="20"/>
                <w:szCs w:val="20"/>
                <w:rtl w:val="0"/>
              </w:rPr>
              <w:t xml:space="preserve"> </w:t>
            </w:r>
          </w:p>
        </w:tc>
      </w:tr>
      <w:tr>
        <w:trPr>
          <w:cantSplit w:val="0"/>
          <w:trHeight w:val="385" w:hRule="atLeast"/>
          <w:tblHeader w:val="0"/>
        </w:trPr>
        <w:tc>
          <w:tcPr>
            <w:tcMar>
              <w:top w:w="100.0" w:type="dxa"/>
              <w:left w:w="100.0" w:type="dxa"/>
              <w:bottom w:w="100.0" w:type="dxa"/>
              <w:right w:w="100.0" w:type="dxa"/>
            </w:tcMar>
          </w:tcPr>
          <w:p w:rsidR="00000000" w:rsidDel="00000000" w:rsidP="00000000" w:rsidRDefault="00000000" w:rsidRPr="00000000" w14:paraId="00000357">
            <w:pPr>
              <w:rPr>
                <w:b w:val="0"/>
                <w:sz w:val="20"/>
                <w:szCs w:val="20"/>
              </w:rPr>
            </w:pPr>
            <w:r w:rsidDel="00000000" w:rsidR="00000000" w:rsidRPr="00000000">
              <w:rPr>
                <w:b w:val="0"/>
                <w:sz w:val="20"/>
                <w:szCs w:val="20"/>
                <w:rtl w:val="0"/>
              </w:rPr>
              <w:t xml:space="preserve">2. Controles de seguridad</w:t>
            </w:r>
          </w:p>
        </w:tc>
        <w:tc>
          <w:tcPr>
            <w:tcMar>
              <w:top w:w="100.0" w:type="dxa"/>
              <w:left w:w="100.0" w:type="dxa"/>
              <w:bottom w:w="100.0" w:type="dxa"/>
              <w:right w:w="100.0" w:type="dxa"/>
            </w:tcMar>
          </w:tcPr>
          <w:p w:rsidR="00000000" w:rsidDel="00000000" w:rsidP="00000000" w:rsidRDefault="00000000" w:rsidRPr="00000000" w14:paraId="00000358">
            <w:pPr>
              <w:rPr>
                <w:b w:val="0"/>
                <w:sz w:val="20"/>
                <w:szCs w:val="20"/>
              </w:rPr>
            </w:pPr>
            <w:r w:rsidDel="00000000" w:rsidR="00000000" w:rsidRPr="00000000">
              <w:rPr>
                <w:b w:val="0"/>
                <w:sz w:val="20"/>
                <w:szCs w:val="20"/>
                <w:rtl w:val="0"/>
              </w:rPr>
              <w:t xml:space="preserve">ICONTEC (2018). NTC-ISO-IEC 27001:2013 – Tecnología de la información. Técnicas de seguridad. Sistemas de gestión de la seguridad de la información. Requisitos.</w:t>
            </w:r>
            <w:hyperlink r:id="rId56">
              <w:r w:rsidDel="00000000" w:rsidR="00000000" w:rsidRPr="00000000">
                <w:rPr>
                  <w:b w:val="0"/>
                  <w:color w:val="0000ff"/>
                  <w:sz w:val="20"/>
                  <w:szCs w:val="20"/>
                  <w:u w:val="single"/>
                  <w:rtl w:val="0"/>
                </w:rPr>
                <w:t xml:space="preserve">https://e-collection-icontec-org.bdigital.sena.edu.co/normavw.aspx?ID=6387</w:t>
              </w:r>
            </w:hyperlink>
            <w:r w:rsidDel="00000000" w:rsidR="00000000" w:rsidRPr="00000000">
              <w:rPr>
                <w:b w:val="0"/>
                <w:sz w:val="20"/>
                <w:szCs w:val="20"/>
                <w:rtl w:val="0"/>
              </w:rPr>
              <w:t xml:space="preserve"> </w:t>
            </w:r>
          </w:p>
          <w:p w:rsidR="00000000" w:rsidDel="00000000" w:rsidP="00000000" w:rsidRDefault="00000000" w:rsidRPr="00000000" w14:paraId="00000359">
            <w:pPr>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5A">
            <w:pPr>
              <w:rPr>
                <w:b w:val="0"/>
                <w:sz w:val="20"/>
                <w:szCs w:val="20"/>
              </w:rPr>
            </w:pPr>
            <w:r w:rsidDel="00000000" w:rsidR="00000000" w:rsidRPr="00000000">
              <w:rPr>
                <w:b w:val="0"/>
                <w:sz w:val="20"/>
                <w:szCs w:val="20"/>
                <w:rtl w:val="0"/>
              </w:rPr>
              <w:t xml:space="preserve">Libros digitales</w:t>
            </w:r>
          </w:p>
        </w:tc>
        <w:tc>
          <w:tcPr>
            <w:tcMar>
              <w:top w:w="100.0" w:type="dxa"/>
              <w:left w:w="100.0" w:type="dxa"/>
              <w:bottom w:w="100.0" w:type="dxa"/>
              <w:right w:w="100.0" w:type="dxa"/>
            </w:tcMar>
          </w:tcPr>
          <w:p w:rsidR="00000000" w:rsidDel="00000000" w:rsidP="00000000" w:rsidRDefault="00000000" w:rsidRPr="00000000" w14:paraId="0000035B">
            <w:pPr>
              <w:rPr>
                <w:b w:val="0"/>
                <w:sz w:val="20"/>
                <w:szCs w:val="20"/>
              </w:rPr>
            </w:pPr>
            <w:hyperlink r:id="rId57">
              <w:r w:rsidDel="00000000" w:rsidR="00000000" w:rsidRPr="00000000">
                <w:rPr>
                  <w:b w:val="0"/>
                  <w:color w:val="0000ff"/>
                  <w:sz w:val="20"/>
                  <w:szCs w:val="20"/>
                  <w:u w:val="single"/>
                  <w:rtl w:val="0"/>
                </w:rPr>
                <w:t xml:space="preserve">https://e-collection-icontec-org.bdigital.sena.edu.co/normavw.aspx?ID=6387</w:t>
              </w:r>
            </w:hyperlink>
            <w:r w:rsidDel="00000000" w:rsidR="00000000" w:rsidRPr="00000000">
              <w:rPr>
                <w:b w:val="0"/>
                <w:sz w:val="20"/>
                <w:szCs w:val="20"/>
                <w:rtl w:val="0"/>
              </w:rPr>
              <w:t xml:space="preserve"> </w:t>
            </w:r>
          </w:p>
        </w:tc>
      </w:tr>
    </w:tbl>
    <w:p w:rsidR="00000000" w:rsidDel="00000000" w:rsidP="00000000" w:rsidRDefault="00000000" w:rsidRPr="00000000" w14:paraId="0000035C">
      <w:pPr>
        <w:rPr>
          <w:sz w:val="20"/>
          <w:szCs w:val="20"/>
        </w:rPr>
      </w:pPr>
      <w:r w:rsidDel="00000000" w:rsidR="00000000" w:rsidRPr="00000000">
        <w:rPr>
          <w:rtl w:val="0"/>
        </w:rPr>
      </w:r>
    </w:p>
    <w:p w:rsidR="00000000" w:rsidDel="00000000" w:rsidP="00000000" w:rsidRDefault="00000000" w:rsidRPr="00000000" w14:paraId="0000035D">
      <w:pPr>
        <w:rPr>
          <w:sz w:val="20"/>
          <w:szCs w:val="20"/>
        </w:rPr>
      </w:pPr>
      <w:r w:rsidDel="00000000" w:rsidR="00000000" w:rsidRPr="00000000">
        <w:rPr>
          <w:rtl w:val="0"/>
        </w:rPr>
      </w:r>
    </w:p>
    <w:p w:rsidR="00000000" w:rsidDel="00000000" w:rsidP="00000000" w:rsidRDefault="00000000" w:rsidRPr="00000000" w14:paraId="0000035E">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GLOSARIO </w:t>
      </w:r>
    </w:p>
    <w:p w:rsidR="00000000" w:rsidDel="00000000" w:rsidP="00000000" w:rsidRDefault="00000000" w:rsidRPr="00000000" w14:paraId="0000035F">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tbl>
      <w:tblPr>
        <w:tblStyle w:val="Table18"/>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360">
            <w:pPr>
              <w:jc w:val="center"/>
              <w:rPr>
                <w:color w:val="000000"/>
                <w:sz w:val="20"/>
                <w:szCs w:val="20"/>
              </w:rPr>
            </w:pPr>
            <w:r w:rsidDel="00000000" w:rsidR="00000000" w:rsidRPr="00000000">
              <w:rPr>
                <w:sz w:val="20"/>
                <w:szCs w:val="20"/>
                <w:rtl w:val="0"/>
              </w:rPr>
              <w:t xml:space="preserve">TÉRMINO</w:t>
            </w:r>
            <w:r w:rsidDel="00000000" w:rsidR="00000000" w:rsidRPr="00000000">
              <w:rPr>
                <w:rtl w:val="0"/>
              </w:rPr>
            </w:r>
          </w:p>
        </w:tc>
        <w:tc>
          <w:tcPr>
            <w:shd w:fill="f9cb9c" w:val="clear"/>
            <w:tcMar>
              <w:top w:w="100.0" w:type="dxa"/>
              <w:left w:w="100.0" w:type="dxa"/>
              <w:bottom w:w="100.0" w:type="dxa"/>
              <w:right w:w="100.0" w:type="dxa"/>
            </w:tcMar>
          </w:tcPr>
          <w:p w:rsidR="00000000" w:rsidDel="00000000" w:rsidP="00000000" w:rsidRDefault="00000000" w:rsidRPr="00000000" w14:paraId="00000361">
            <w:pPr>
              <w:jc w:val="center"/>
              <w:rPr>
                <w:color w:val="000000"/>
                <w:sz w:val="20"/>
                <w:szCs w:val="20"/>
              </w:rPr>
            </w:pPr>
            <w:r w:rsidDel="00000000" w:rsidR="00000000" w:rsidRPr="00000000">
              <w:rPr>
                <w:color w:val="000000"/>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62">
            <w:pPr>
              <w:rPr>
                <w:b w:val="0"/>
                <w:sz w:val="20"/>
                <w:szCs w:val="20"/>
              </w:rPr>
            </w:pPr>
            <w:r w:rsidDel="00000000" w:rsidR="00000000" w:rsidRPr="00000000">
              <w:rPr>
                <w:b w:val="0"/>
                <w:sz w:val="20"/>
                <w:szCs w:val="20"/>
                <w:rtl w:val="0"/>
              </w:rPr>
              <w:t xml:space="preserve">Activo de información</w:t>
            </w:r>
          </w:p>
        </w:tc>
        <w:tc>
          <w:tcPr>
            <w:tcMar>
              <w:top w:w="100.0" w:type="dxa"/>
              <w:left w:w="100.0" w:type="dxa"/>
              <w:bottom w:w="100.0" w:type="dxa"/>
              <w:right w:w="100.0" w:type="dxa"/>
            </w:tcMar>
          </w:tcPr>
          <w:p w:rsidR="00000000" w:rsidDel="00000000" w:rsidP="00000000" w:rsidRDefault="00000000" w:rsidRPr="00000000" w14:paraId="00000363">
            <w:pPr>
              <w:jc w:val="both"/>
              <w:rPr>
                <w:b w:val="0"/>
                <w:sz w:val="20"/>
                <w:szCs w:val="20"/>
              </w:rPr>
            </w:pPr>
            <w:r w:rsidDel="00000000" w:rsidR="00000000" w:rsidRPr="00000000">
              <w:rPr>
                <w:b w:val="0"/>
                <w:sz w:val="20"/>
                <w:szCs w:val="20"/>
                <w:rtl w:val="0"/>
              </w:rPr>
              <w:t xml:space="preserve">Componente o funcionalidad de un sistema de información susceptible de ser atacado deliberada o accidentalmente con consecuencias para la organización. Incluye: información, datos, servicios, aplicaciones (software), equipos (hardware), comunicaciones, recursos administrativos, recursos físicos y recursos humanos (MAGERIT,2012)</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64">
            <w:pPr>
              <w:rPr>
                <w:b w:val="0"/>
                <w:sz w:val="20"/>
                <w:szCs w:val="20"/>
              </w:rPr>
            </w:pPr>
            <w:r w:rsidDel="00000000" w:rsidR="00000000" w:rsidRPr="00000000">
              <w:rPr>
                <w:b w:val="0"/>
                <w:sz w:val="20"/>
                <w:szCs w:val="20"/>
                <w:rtl w:val="0"/>
              </w:rPr>
              <w:t xml:space="preserve">Autenticidad</w:t>
            </w:r>
          </w:p>
        </w:tc>
        <w:tc>
          <w:tcPr>
            <w:tcMar>
              <w:top w:w="100.0" w:type="dxa"/>
              <w:left w:w="100.0" w:type="dxa"/>
              <w:bottom w:w="100.0" w:type="dxa"/>
              <w:right w:w="100.0" w:type="dxa"/>
            </w:tcMar>
          </w:tcPr>
          <w:p w:rsidR="00000000" w:rsidDel="00000000" w:rsidP="00000000" w:rsidRDefault="00000000" w:rsidRPr="00000000" w14:paraId="00000365">
            <w:pPr>
              <w:jc w:val="both"/>
              <w:rPr>
                <w:b w:val="0"/>
                <w:sz w:val="20"/>
                <w:szCs w:val="20"/>
              </w:rPr>
            </w:pPr>
            <w:r w:rsidDel="00000000" w:rsidR="00000000" w:rsidRPr="00000000">
              <w:rPr>
                <w:b w:val="0"/>
                <w:sz w:val="20"/>
                <w:szCs w:val="20"/>
                <w:rtl w:val="0"/>
              </w:rPr>
              <w:t xml:space="preserve">Propiedad o característica consistente en que una entidad es quien dice ser o bien que garantiza la fuente de la que proceden los datos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66">
            <w:pPr>
              <w:rPr>
                <w:b w:val="0"/>
                <w:sz w:val="20"/>
                <w:szCs w:val="20"/>
              </w:rPr>
            </w:pPr>
            <w:r w:rsidDel="00000000" w:rsidR="00000000" w:rsidRPr="00000000">
              <w:rPr>
                <w:b w:val="0"/>
                <w:sz w:val="20"/>
                <w:szCs w:val="20"/>
                <w:rtl w:val="0"/>
              </w:rPr>
              <w:t xml:space="preserve">Confidencialidad</w:t>
            </w:r>
          </w:p>
        </w:tc>
        <w:tc>
          <w:tcPr>
            <w:tcMar>
              <w:top w:w="100.0" w:type="dxa"/>
              <w:left w:w="100.0" w:type="dxa"/>
              <w:bottom w:w="100.0" w:type="dxa"/>
              <w:right w:w="100.0" w:type="dxa"/>
            </w:tcMar>
          </w:tcPr>
          <w:p w:rsidR="00000000" w:rsidDel="00000000" w:rsidP="00000000" w:rsidRDefault="00000000" w:rsidRPr="00000000" w14:paraId="00000367">
            <w:pPr>
              <w:jc w:val="both"/>
              <w:rPr>
                <w:b w:val="0"/>
                <w:sz w:val="20"/>
                <w:szCs w:val="20"/>
              </w:rPr>
            </w:pPr>
            <w:r w:rsidDel="00000000" w:rsidR="00000000" w:rsidRPr="00000000">
              <w:rPr>
                <w:b w:val="0"/>
                <w:sz w:val="20"/>
                <w:szCs w:val="20"/>
                <w:rtl w:val="0"/>
              </w:rPr>
              <w:t xml:space="preserve">Que la información llegue solamente a las personas autorizadas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68">
            <w:pPr>
              <w:rPr>
                <w:b w:val="0"/>
                <w:sz w:val="20"/>
                <w:szCs w:val="20"/>
              </w:rPr>
            </w:pPr>
            <w:r w:rsidDel="00000000" w:rsidR="00000000" w:rsidRPr="00000000">
              <w:rPr>
                <w:b w:val="0"/>
                <w:sz w:val="20"/>
                <w:szCs w:val="20"/>
                <w:rtl w:val="0"/>
              </w:rPr>
              <w:t xml:space="preserve">Disponibilidad</w:t>
            </w:r>
          </w:p>
        </w:tc>
        <w:tc>
          <w:tcPr>
            <w:tcMar>
              <w:top w:w="100.0" w:type="dxa"/>
              <w:left w:w="100.0" w:type="dxa"/>
              <w:bottom w:w="100.0" w:type="dxa"/>
              <w:right w:w="100.0" w:type="dxa"/>
            </w:tcMar>
          </w:tcPr>
          <w:p w:rsidR="00000000" w:rsidDel="00000000" w:rsidP="00000000" w:rsidRDefault="00000000" w:rsidRPr="00000000" w14:paraId="00000369">
            <w:pPr>
              <w:jc w:val="both"/>
              <w:rPr>
                <w:b w:val="0"/>
                <w:sz w:val="20"/>
                <w:szCs w:val="20"/>
              </w:rPr>
            </w:pPr>
            <w:r w:rsidDel="00000000" w:rsidR="00000000" w:rsidRPr="00000000">
              <w:rPr>
                <w:b w:val="0"/>
                <w:sz w:val="20"/>
                <w:szCs w:val="20"/>
                <w:rtl w:val="0"/>
              </w:rPr>
              <w:t xml:space="preserve">Disposición de los servicios a ser usados cuando sea necesario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6A">
            <w:pPr>
              <w:rPr>
                <w:b w:val="0"/>
                <w:sz w:val="20"/>
                <w:szCs w:val="20"/>
              </w:rPr>
            </w:pPr>
            <w:r w:rsidDel="00000000" w:rsidR="00000000" w:rsidRPr="00000000">
              <w:rPr>
                <w:b w:val="0"/>
                <w:sz w:val="20"/>
                <w:szCs w:val="20"/>
                <w:rtl w:val="0"/>
              </w:rPr>
              <w:t xml:space="preserve">Integridad</w:t>
            </w:r>
          </w:p>
        </w:tc>
        <w:tc>
          <w:tcPr>
            <w:tcMar>
              <w:top w:w="100.0" w:type="dxa"/>
              <w:left w:w="100.0" w:type="dxa"/>
              <w:bottom w:w="100.0" w:type="dxa"/>
              <w:right w:w="100.0" w:type="dxa"/>
            </w:tcMar>
          </w:tcPr>
          <w:p w:rsidR="00000000" w:rsidDel="00000000" w:rsidP="00000000" w:rsidRDefault="00000000" w:rsidRPr="00000000" w14:paraId="0000036B">
            <w:pPr>
              <w:jc w:val="both"/>
              <w:rPr>
                <w:b w:val="0"/>
                <w:sz w:val="20"/>
                <w:szCs w:val="20"/>
              </w:rPr>
            </w:pPr>
            <w:r w:rsidDel="00000000" w:rsidR="00000000" w:rsidRPr="00000000">
              <w:rPr>
                <w:b w:val="0"/>
                <w:sz w:val="20"/>
                <w:szCs w:val="20"/>
                <w:rtl w:val="0"/>
              </w:rPr>
              <w:t xml:space="preserve">Mantenimiento de las características de completitud y corrección de los datos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6C">
            <w:pPr>
              <w:rPr>
                <w:b w:val="0"/>
                <w:sz w:val="20"/>
                <w:szCs w:val="20"/>
              </w:rPr>
            </w:pPr>
            <w:r w:rsidDel="00000000" w:rsidR="00000000" w:rsidRPr="00000000">
              <w:rPr>
                <w:b w:val="0"/>
                <w:sz w:val="20"/>
                <w:szCs w:val="20"/>
                <w:rtl w:val="0"/>
              </w:rPr>
              <w:t xml:space="preserve">PHVA</w:t>
            </w:r>
          </w:p>
        </w:tc>
        <w:tc>
          <w:tcPr>
            <w:tcMar>
              <w:top w:w="100.0" w:type="dxa"/>
              <w:left w:w="100.0" w:type="dxa"/>
              <w:bottom w:w="100.0" w:type="dxa"/>
              <w:right w:w="100.0" w:type="dxa"/>
            </w:tcMar>
          </w:tcPr>
          <w:p w:rsidR="00000000" w:rsidDel="00000000" w:rsidP="00000000" w:rsidRDefault="00000000" w:rsidRPr="00000000" w14:paraId="0000036D">
            <w:pPr>
              <w:jc w:val="both"/>
              <w:rPr>
                <w:b w:val="0"/>
                <w:sz w:val="20"/>
                <w:szCs w:val="20"/>
              </w:rPr>
            </w:pPr>
            <w:r w:rsidDel="00000000" w:rsidR="00000000" w:rsidRPr="00000000">
              <w:rPr>
                <w:b w:val="0"/>
                <w:sz w:val="20"/>
                <w:szCs w:val="20"/>
                <w:rtl w:val="0"/>
              </w:rPr>
              <w:t xml:space="preserve">Ciclo determinado por Planear, Hacer, Verificar y Actuar</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6E">
            <w:pPr>
              <w:rPr>
                <w:b w:val="0"/>
                <w:sz w:val="20"/>
                <w:szCs w:val="20"/>
              </w:rPr>
            </w:pPr>
            <w:r w:rsidDel="00000000" w:rsidR="00000000" w:rsidRPr="00000000">
              <w:rPr>
                <w:b w:val="0"/>
                <w:sz w:val="20"/>
                <w:szCs w:val="20"/>
                <w:rtl w:val="0"/>
              </w:rPr>
              <w:t xml:space="preserve">Salvaguarda</w:t>
            </w:r>
          </w:p>
        </w:tc>
        <w:tc>
          <w:tcPr>
            <w:tcMar>
              <w:top w:w="100.0" w:type="dxa"/>
              <w:left w:w="100.0" w:type="dxa"/>
              <w:bottom w:w="100.0" w:type="dxa"/>
              <w:right w:w="100.0" w:type="dxa"/>
            </w:tcMar>
          </w:tcPr>
          <w:p w:rsidR="00000000" w:rsidDel="00000000" w:rsidP="00000000" w:rsidRDefault="00000000" w:rsidRPr="00000000" w14:paraId="0000036F">
            <w:pPr>
              <w:jc w:val="both"/>
              <w:rPr>
                <w:b w:val="0"/>
                <w:sz w:val="20"/>
                <w:szCs w:val="20"/>
              </w:rPr>
            </w:pPr>
            <w:r w:rsidDel="00000000" w:rsidR="00000000" w:rsidRPr="00000000">
              <w:rPr>
                <w:b w:val="0"/>
                <w:sz w:val="20"/>
                <w:szCs w:val="20"/>
                <w:rtl w:val="0"/>
              </w:rPr>
              <w:t xml:space="preserve">Procedimientos o mecanismos tecnológicos que reducen el riesgo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70">
            <w:pPr>
              <w:rPr>
                <w:b w:val="0"/>
                <w:sz w:val="20"/>
                <w:szCs w:val="20"/>
              </w:rPr>
            </w:pPr>
            <w:r w:rsidDel="00000000" w:rsidR="00000000" w:rsidRPr="00000000">
              <w:rPr>
                <w:b w:val="0"/>
                <w:sz w:val="20"/>
                <w:szCs w:val="20"/>
                <w:rtl w:val="0"/>
              </w:rPr>
              <w:t xml:space="preserve">Trazabilidad</w:t>
            </w:r>
          </w:p>
        </w:tc>
        <w:tc>
          <w:tcPr>
            <w:tcMar>
              <w:top w:w="100.0" w:type="dxa"/>
              <w:left w:w="100.0" w:type="dxa"/>
              <w:bottom w:w="100.0" w:type="dxa"/>
              <w:right w:w="100.0" w:type="dxa"/>
            </w:tcMar>
          </w:tcPr>
          <w:p w:rsidR="00000000" w:rsidDel="00000000" w:rsidP="00000000" w:rsidRDefault="00000000" w:rsidRPr="00000000" w14:paraId="00000371">
            <w:pPr>
              <w:jc w:val="both"/>
              <w:rPr>
                <w:b w:val="0"/>
                <w:sz w:val="20"/>
                <w:szCs w:val="20"/>
              </w:rPr>
            </w:pPr>
            <w:r w:rsidDel="00000000" w:rsidR="00000000" w:rsidRPr="00000000">
              <w:rPr>
                <w:b w:val="0"/>
                <w:sz w:val="20"/>
                <w:szCs w:val="20"/>
                <w:rtl w:val="0"/>
              </w:rPr>
              <w:t xml:space="preserve">Aseguramiento de que en todo momento se podrá determinar quién hizo qué y en qué momento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72">
            <w:pPr>
              <w:rPr>
                <w:b w:val="0"/>
                <w:sz w:val="20"/>
                <w:szCs w:val="20"/>
              </w:rPr>
            </w:pPr>
            <w:r w:rsidDel="00000000" w:rsidR="00000000" w:rsidRPr="00000000">
              <w:rPr>
                <w:b w:val="0"/>
                <w:sz w:val="20"/>
                <w:szCs w:val="20"/>
                <w:rtl w:val="0"/>
              </w:rPr>
              <w:t xml:space="preserve">Vulnerabilidad</w:t>
            </w:r>
          </w:p>
        </w:tc>
        <w:tc>
          <w:tcPr>
            <w:tcMar>
              <w:top w:w="100.0" w:type="dxa"/>
              <w:left w:w="100.0" w:type="dxa"/>
              <w:bottom w:w="100.0" w:type="dxa"/>
              <w:right w:w="100.0" w:type="dxa"/>
            </w:tcMar>
          </w:tcPr>
          <w:p w:rsidR="00000000" w:rsidDel="00000000" w:rsidP="00000000" w:rsidRDefault="00000000" w:rsidRPr="00000000" w14:paraId="00000373">
            <w:pPr>
              <w:jc w:val="both"/>
              <w:rPr>
                <w:b w:val="0"/>
                <w:sz w:val="20"/>
                <w:szCs w:val="20"/>
              </w:rPr>
            </w:pPr>
            <w:r w:rsidDel="00000000" w:rsidR="00000000" w:rsidRPr="00000000">
              <w:rPr>
                <w:b w:val="0"/>
                <w:sz w:val="20"/>
                <w:szCs w:val="20"/>
                <w:rtl w:val="0"/>
              </w:rPr>
              <w:t xml:space="preserve">Toda debilidad que puede ser aprovechada por una amenaza</w:t>
            </w:r>
          </w:p>
        </w:tc>
      </w:tr>
    </w:tbl>
    <w:p w:rsidR="00000000" w:rsidDel="00000000" w:rsidP="00000000" w:rsidRDefault="00000000" w:rsidRPr="00000000" w14:paraId="00000374">
      <w:pPr>
        <w:rPr>
          <w:sz w:val="20"/>
          <w:szCs w:val="20"/>
        </w:rPr>
      </w:pPr>
      <w:r w:rsidDel="00000000" w:rsidR="00000000" w:rsidRPr="00000000">
        <w:rPr>
          <w:rtl w:val="0"/>
        </w:rPr>
      </w:r>
    </w:p>
    <w:p w:rsidR="00000000" w:rsidDel="00000000" w:rsidP="00000000" w:rsidRDefault="00000000" w:rsidRPr="00000000" w14:paraId="00000375">
      <w:pPr>
        <w:rPr>
          <w:sz w:val="20"/>
          <w:szCs w:val="20"/>
        </w:rPr>
      </w:pPr>
      <w:r w:rsidDel="00000000" w:rsidR="00000000" w:rsidRPr="00000000">
        <w:rPr>
          <w:rtl w:val="0"/>
        </w:rPr>
      </w:r>
    </w:p>
    <w:p w:rsidR="00000000" w:rsidDel="00000000" w:rsidP="00000000" w:rsidRDefault="00000000" w:rsidRPr="00000000" w14:paraId="00000376">
      <w:pP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77">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REFERENCIAS BIBLIOGRÁFICAS</w:t>
      </w:r>
    </w:p>
    <w:p w:rsidR="00000000" w:rsidDel="00000000" w:rsidP="00000000" w:rsidRDefault="00000000" w:rsidRPr="00000000" w14:paraId="00000378">
      <w:pPr>
        <w:pBdr>
          <w:top w:space="0" w:sz="0" w:val="nil"/>
          <w:left w:space="0" w:sz="0" w:val="nil"/>
          <w:bottom w:space="0" w:sz="0" w:val="nil"/>
          <w:right w:space="0" w:sz="0" w:val="nil"/>
          <w:between w:space="0" w:sz="0" w:val="nil"/>
        </w:pBdr>
        <w:jc w:val="both"/>
        <w:rPr>
          <w:color w:val="808080"/>
          <w:sz w:val="20"/>
          <w:szCs w:val="20"/>
        </w:rPr>
      </w:pPr>
      <w:r w:rsidDel="00000000" w:rsidR="00000000" w:rsidRPr="00000000">
        <w:rPr>
          <w:rtl w:val="0"/>
        </w:rPr>
      </w:r>
    </w:p>
    <w:p w:rsidR="00000000" w:rsidDel="00000000" w:rsidP="00000000" w:rsidRDefault="00000000" w:rsidRPr="00000000" w14:paraId="00000379">
      <w:pPr>
        <w:ind w:left="0" w:firstLine="0"/>
        <w:jc w:val="both"/>
        <w:rPr>
          <w:sz w:val="20"/>
          <w:szCs w:val="20"/>
        </w:rPr>
      </w:pPr>
      <w:r w:rsidDel="00000000" w:rsidR="00000000" w:rsidRPr="00000000">
        <w:rPr>
          <w:sz w:val="20"/>
          <w:szCs w:val="20"/>
          <w:rtl w:val="0"/>
        </w:rPr>
        <w:t xml:space="preserve">Escorial Bonet, Á. Escalera Alcázar, J. &amp; Simón Quintana, S. (2019). Guía para la aplicación de UNE-ISO 31000:2018. AENOR - Asociación Española de Normalización y Certificación </w:t>
      </w:r>
      <w:hyperlink r:id="rId58">
        <w:r w:rsidDel="00000000" w:rsidR="00000000" w:rsidRPr="00000000">
          <w:rPr>
            <w:color w:val="0000ff"/>
            <w:sz w:val="20"/>
            <w:szCs w:val="20"/>
            <w:u w:val="single"/>
            <w:rtl w:val="0"/>
          </w:rPr>
          <w:t xml:space="preserve">https://elibro-net.bdigital.sena.edu.co/es/ereader/senavirtual/118154</w:t>
        </w:r>
      </w:hyperlink>
      <w:r w:rsidDel="00000000" w:rsidR="00000000" w:rsidRPr="00000000">
        <w:rPr>
          <w:sz w:val="20"/>
          <w:szCs w:val="20"/>
          <w:rtl w:val="0"/>
        </w:rPr>
        <w:t xml:space="preserve"> </w:t>
      </w:r>
    </w:p>
    <w:p w:rsidR="00000000" w:rsidDel="00000000" w:rsidP="00000000" w:rsidRDefault="00000000" w:rsidRPr="00000000" w14:paraId="0000037A">
      <w:pPr>
        <w:pBdr>
          <w:top w:space="0" w:sz="0" w:val="nil"/>
          <w:left w:space="0" w:sz="0" w:val="nil"/>
          <w:bottom w:space="0" w:sz="0" w:val="nil"/>
          <w:right w:space="0" w:sz="0" w:val="nil"/>
          <w:between w:space="0" w:sz="0" w:val="nil"/>
        </w:pBdr>
        <w:ind w:left="0" w:firstLine="0"/>
        <w:jc w:val="both"/>
        <w:rPr>
          <w:color w:val="808080"/>
          <w:sz w:val="20"/>
          <w:szCs w:val="20"/>
        </w:rPr>
      </w:pPr>
      <w:r w:rsidDel="00000000" w:rsidR="00000000" w:rsidRPr="00000000">
        <w:rPr>
          <w:rtl w:val="0"/>
        </w:rPr>
      </w:r>
    </w:p>
    <w:p w:rsidR="00000000" w:rsidDel="00000000" w:rsidP="00000000" w:rsidRDefault="00000000" w:rsidRPr="00000000" w14:paraId="0000037B">
      <w:pPr>
        <w:ind w:left="0" w:firstLine="0"/>
        <w:rPr>
          <w:sz w:val="20"/>
          <w:szCs w:val="20"/>
        </w:rPr>
      </w:pPr>
      <w:r w:rsidDel="00000000" w:rsidR="00000000" w:rsidRPr="00000000">
        <w:rPr>
          <w:sz w:val="20"/>
          <w:szCs w:val="20"/>
          <w:rtl w:val="0"/>
        </w:rPr>
        <w:t xml:space="preserve">ICONTEC (2018). NTC-ISO 31000:2018 - Gestión del Riesgo. Directrices. </w:t>
      </w:r>
      <w:hyperlink r:id="rId59">
        <w:r w:rsidDel="00000000" w:rsidR="00000000" w:rsidRPr="00000000">
          <w:rPr>
            <w:color w:val="0000ff"/>
            <w:sz w:val="20"/>
            <w:szCs w:val="20"/>
            <w:u w:val="single"/>
            <w:rtl w:val="0"/>
          </w:rPr>
          <w:t xml:space="preserve">https://e-collection-icontec-org.bdigital.sena.edu.co/normavw.aspx?ID=74790</w:t>
        </w:r>
      </w:hyperlink>
      <w:r w:rsidDel="00000000" w:rsidR="00000000" w:rsidRPr="00000000">
        <w:rPr>
          <w:sz w:val="20"/>
          <w:szCs w:val="20"/>
          <w:rtl w:val="0"/>
        </w:rPr>
        <w:t xml:space="preserve"> </w:t>
      </w:r>
    </w:p>
    <w:p w:rsidR="00000000" w:rsidDel="00000000" w:rsidP="00000000" w:rsidRDefault="00000000" w:rsidRPr="00000000" w14:paraId="0000037C">
      <w:pPr>
        <w:pBdr>
          <w:top w:space="0" w:sz="0" w:val="nil"/>
          <w:left w:space="0" w:sz="0" w:val="nil"/>
          <w:bottom w:space="0" w:sz="0" w:val="nil"/>
          <w:right w:space="0" w:sz="0" w:val="nil"/>
          <w:between w:space="0" w:sz="0" w:val="nil"/>
        </w:pBdr>
        <w:ind w:left="0" w:firstLine="0"/>
        <w:jc w:val="both"/>
        <w:rPr>
          <w:color w:val="808080"/>
          <w:sz w:val="20"/>
          <w:szCs w:val="20"/>
        </w:rPr>
      </w:pPr>
      <w:r w:rsidDel="00000000" w:rsidR="00000000" w:rsidRPr="00000000">
        <w:rPr>
          <w:rtl w:val="0"/>
        </w:rPr>
      </w:r>
    </w:p>
    <w:p w:rsidR="00000000" w:rsidDel="00000000" w:rsidP="00000000" w:rsidRDefault="00000000" w:rsidRPr="00000000" w14:paraId="0000037D">
      <w:pPr>
        <w:ind w:left="0" w:firstLine="0"/>
        <w:jc w:val="both"/>
        <w:rPr>
          <w:sz w:val="20"/>
          <w:szCs w:val="20"/>
        </w:rPr>
      </w:pPr>
      <w:r w:rsidDel="00000000" w:rsidR="00000000" w:rsidRPr="00000000">
        <w:rPr>
          <w:sz w:val="20"/>
          <w:szCs w:val="20"/>
          <w:rtl w:val="0"/>
        </w:rPr>
        <w:t xml:space="preserve">INCIBE (2017). Gestión de riesgos - Una guía de aproximación para el empresario </w:t>
      </w:r>
      <w:hyperlink r:id="rId60">
        <w:r w:rsidDel="00000000" w:rsidR="00000000" w:rsidRPr="00000000">
          <w:rPr>
            <w:color w:val="0000ff"/>
            <w:sz w:val="20"/>
            <w:szCs w:val="20"/>
            <w:u w:val="single"/>
            <w:rtl w:val="0"/>
          </w:rPr>
          <w:t xml:space="preserve">https://www.incibe.es/sites/default/files/contenidos/guias/doc/guia_ciberseguridad_gestion_riesgos_met</w:t>
        </w:r>
      </w:hyperlink>
      <w:r w:rsidDel="00000000" w:rsidR="00000000" w:rsidRPr="00000000">
        <w:rPr>
          <w:rtl w:val="0"/>
        </w:rPr>
      </w:r>
    </w:p>
    <w:p w:rsidR="00000000" w:rsidDel="00000000" w:rsidP="00000000" w:rsidRDefault="00000000" w:rsidRPr="00000000" w14:paraId="0000037E">
      <w:pPr>
        <w:ind w:left="0" w:firstLine="0"/>
        <w:rPr>
          <w:sz w:val="20"/>
          <w:szCs w:val="20"/>
        </w:rPr>
      </w:pPr>
      <w:hyperlink r:id="rId61">
        <w:r w:rsidDel="00000000" w:rsidR="00000000" w:rsidRPr="00000000">
          <w:rPr>
            <w:color w:val="0000ff"/>
            <w:sz w:val="20"/>
            <w:szCs w:val="20"/>
            <w:u w:val="single"/>
            <w:rtl w:val="0"/>
          </w:rPr>
          <w:t xml:space="preserve">ad.pdf</w:t>
        </w:r>
      </w:hyperlink>
      <w:r w:rsidDel="00000000" w:rsidR="00000000" w:rsidRPr="00000000">
        <w:rPr>
          <w:sz w:val="20"/>
          <w:szCs w:val="20"/>
          <w:rtl w:val="0"/>
        </w:rPr>
        <w:t xml:space="preserve"> </w:t>
      </w:r>
    </w:p>
    <w:p w:rsidR="00000000" w:rsidDel="00000000" w:rsidP="00000000" w:rsidRDefault="00000000" w:rsidRPr="00000000" w14:paraId="0000037F">
      <w:pPr>
        <w:pBdr>
          <w:top w:space="0" w:sz="0" w:val="nil"/>
          <w:left w:space="0" w:sz="0" w:val="nil"/>
          <w:bottom w:space="0" w:sz="0" w:val="nil"/>
          <w:right w:space="0" w:sz="0" w:val="nil"/>
          <w:between w:space="0" w:sz="0" w:val="nil"/>
        </w:pBdr>
        <w:ind w:left="0" w:firstLine="0"/>
        <w:jc w:val="both"/>
        <w:rPr>
          <w:color w:val="808080"/>
          <w:sz w:val="20"/>
          <w:szCs w:val="20"/>
        </w:rPr>
      </w:pPr>
      <w:r w:rsidDel="00000000" w:rsidR="00000000" w:rsidRPr="00000000">
        <w:rPr>
          <w:rtl w:val="0"/>
        </w:rPr>
      </w:r>
    </w:p>
    <w:p w:rsidR="00000000" w:rsidDel="00000000" w:rsidP="00000000" w:rsidRDefault="00000000" w:rsidRPr="00000000" w14:paraId="00000380">
      <w:pPr>
        <w:ind w:left="0" w:firstLine="0"/>
        <w:rPr>
          <w:color w:val="808080"/>
          <w:sz w:val="20"/>
          <w:szCs w:val="20"/>
        </w:rPr>
      </w:pPr>
      <w:r w:rsidDel="00000000" w:rsidR="00000000" w:rsidRPr="00000000">
        <w:rPr>
          <w:sz w:val="20"/>
          <w:szCs w:val="20"/>
          <w:rtl w:val="0"/>
        </w:rPr>
        <w:t xml:space="preserve">MINTIC. (2016). Seguridad y Privacidad de la Información - Guía de gestión de riesgos. </w:t>
        <w:tab/>
      </w:r>
      <w:hyperlink r:id="rId62">
        <w:r w:rsidDel="00000000" w:rsidR="00000000" w:rsidRPr="00000000">
          <w:rPr>
            <w:color w:val="0000ff"/>
            <w:sz w:val="20"/>
            <w:szCs w:val="20"/>
            <w:u w:val="single"/>
            <w:rtl w:val="0"/>
          </w:rPr>
          <w:t xml:space="preserve">https://www.mintic.gov.co/gestionti/615/articles-5482_G7_Gestion_Riesgos.pdf</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381">
      <w:pPr>
        <w:pBdr>
          <w:top w:space="0" w:sz="0" w:val="nil"/>
          <w:left w:space="0" w:sz="0" w:val="nil"/>
          <w:bottom w:space="0" w:sz="0" w:val="nil"/>
          <w:right w:space="0" w:sz="0" w:val="nil"/>
          <w:between w:space="0" w:sz="0" w:val="nil"/>
        </w:pBdr>
        <w:ind w:left="0" w:firstLine="0"/>
        <w:jc w:val="both"/>
        <w:rPr>
          <w:color w:val="808080"/>
          <w:sz w:val="20"/>
          <w:szCs w:val="20"/>
        </w:rPr>
      </w:pPr>
      <w:r w:rsidDel="00000000" w:rsidR="00000000" w:rsidRPr="00000000">
        <w:rPr>
          <w:rtl w:val="0"/>
        </w:rPr>
      </w:r>
    </w:p>
    <w:p w:rsidR="00000000" w:rsidDel="00000000" w:rsidP="00000000" w:rsidRDefault="00000000" w:rsidRPr="00000000" w14:paraId="00000382">
      <w:pPr>
        <w:pBdr>
          <w:top w:space="0" w:sz="0" w:val="nil"/>
          <w:left w:space="0" w:sz="0" w:val="nil"/>
          <w:bottom w:space="0" w:sz="0" w:val="nil"/>
          <w:right w:space="0" w:sz="0" w:val="nil"/>
          <w:between w:space="0" w:sz="0" w:val="nil"/>
        </w:pBdr>
        <w:ind w:left="0" w:firstLine="0"/>
        <w:jc w:val="both"/>
        <w:rPr>
          <w:color w:val="000000"/>
          <w:sz w:val="20"/>
          <w:szCs w:val="20"/>
        </w:rPr>
      </w:pPr>
      <w:r w:rsidDel="00000000" w:rsidR="00000000" w:rsidRPr="00000000">
        <w:rPr>
          <w:color w:val="000000"/>
          <w:sz w:val="20"/>
          <w:szCs w:val="20"/>
          <w:rtl w:val="0"/>
        </w:rPr>
        <w:t xml:space="preserve">Tamayo Saborit, M. &amp; González Capote, D. (2020). La gestión de riesgos: herramienta estratégica de gestión</w:t>
      </w:r>
      <w:r w:rsidDel="00000000" w:rsidR="00000000" w:rsidRPr="00000000">
        <w:rPr>
          <w:sz w:val="20"/>
          <w:szCs w:val="20"/>
          <w:rtl w:val="0"/>
        </w:rPr>
        <w:t xml:space="preserve"> empresarial. Editorial Universo Sur. </w:t>
      </w:r>
      <w:hyperlink r:id="rId63">
        <w:r w:rsidDel="00000000" w:rsidR="00000000" w:rsidRPr="00000000">
          <w:rPr>
            <w:color w:val="0000ff"/>
            <w:sz w:val="20"/>
            <w:szCs w:val="20"/>
            <w:u w:val="single"/>
            <w:rtl w:val="0"/>
          </w:rPr>
          <w:t xml:space="preserve">https://elibro-net.bdigital.sena.edu.co/es/ereader/senavirtual/131885</w:t>
        </w:r>
      </w:hyperlink>
      <w:r w:rsidDel="00000000" w:rsidR="00000000" w:rsidRPr="00000000">
        <w:rPr>
          <w:rtl w:val="0"/>
        </w:rPr>
      </w:r>
    </w:p>
    <w:p w:rsidR="00000000" w:rsidDel="00000000" w:rsidP="00000000" w:rsidRDefault="00000000" w:rsidRPr="00000000" w14:paraId="0000038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38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385">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386">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387">
      <w:pPr>
        <w:jc w:val="both"/>
        <w:rPr>
          <w:b w:val="1"/>
          <w:sz w:val="20"/>
          <w:szCs w:val="20"/>
        </w:rPr>
      </w:pPr>
      <w:r w:rsidDel="00000000" w:rsidR="00000000" w:rsidRPr="00000000">
        <w:rPr>
          <w:rtl w:val="0"/>
        </w:rPr>
      </w:r>
    </w:p>
    <w:tbl>
      <w:tblPr>
        <w:tblStyle w:val="Table19"/>
        <w:tblW w:w="9966.0" w:type="dxa"/>
        <w:jc w:val="left"/>
        <w:tblInd w:w="40.0" w:type="dxa"/>
        <w:tblLayout w:type="fixed"/>
        <w:tblLook w:val="0400"/>
      </w:tblPr>
      <w:tblGrid>
        <w:gridCol w:w="1270"/>
        <w:gridCol w:w="2396"/>
        <w:gridCol w:w="2007"/>
        <w:gridCol w:w="2808"/>
        <w:gridCol w:w="1485"/>
        <w:tblGridChange w:id="0">
          <w:tblGrid>
            <w:gridCol w:w="1270"/>
            <w:gridCol w:w="2396"/>
            <w:gridCol w:w="2007"/>
            <w:gridCol w:w="2808"/>
            <w:gridCol w:w="1485"/>
          </w:tblGrid>
        </w:tblGridChange>
      </w:tblGrid>
      <w:tr>
        <w:trPr>
          <w:cantSplit w:val="0"/>
          <w:trHeight w:val="1185"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88">
            <w:pPr>
              <w:widowControl w:val="0"/>
              <w:jc w:val="both"/>
              <w:rPr>
                <w:sz w:val="20"/>
                <w:szCs w:val="20"/>
              </w:rPr>
            </w:pPr>
            <w:r w:rsidDel="00000000" w:rsidR="00000000" w:rsidRPr="00000000">
              <w:rPr>
                <w:rtl w:val="0"/>
              </w:rPr>
            </w:r>
          </w:p>
          <w:p w:rsidR="00000000" w:rsidDel="00000000" w:rsidP="00000000" w:rsidRDefault="00000000" w:rsidRPr="00000000" w14:paraId="00000389">
            <w:pPr>
              <w:widowControl w:val="0"/>
              <w:jc w:val="center"/>
              <w:rPr>
                <w:sz w:val="20"/>
                <w:szCs w:val="20"/>
              </w:rPr>
            </w:pPr>
            <w:r w:rsidDel="00000000" w:rsidR="00000000" w:rsidRPr="00000000">
              <w:rPr>
                <w:sz w:val="20"/>
                <w:szCs w:val="20"/>
                <w:rtl w:val="0"/>
              </w:rPr>
              <w:t xml:space="preserve">Autor (es)</w:t>
            </w:r>
          </w:p>
        </w:tc>
        <w:tc>
          <w:tcPr>
            <w:tcBorders>
              <w:top w:color="000000" w:space="0" w:sz="4" w:val="single"/>
              <w:left w:color="000000" w:space="0" w:sz="4" w:val="single"/>
              <w:bottom w:color="000000" w:space="0" w:sz="4" w:val="single"/>
              <w:right w:color="000000" w:space="0" w:sz="4" w:val="single"/>
            </w:tcBorders>
            <w:shd w:fill="efefef" w:val="clear"/>
            <w:vAlign w:val="center"/>
          </w:tcPr>
          <w:p w:rsidR="00000000" w:rsidDel="00000000" w:rsidP="00000000" w:rsidRDefault="00000000" w:rsidRPr="00000000" w14:paraId="0000038A">
            <w:pPr>
              <w:widowControl w:val="0"/>
              <w:jc w:val="both"/>
              <w:rPr>
                <w:sz w:val="20"/>
                <w:szCs w:val="20"/>
              </w:rPr>
            </w:pPr>
            <w:r w:rsidDel="00000000" w:rsidR="00000000" w:rsidRPr="00000000">
              <w:rPr>
                <w:sz w:val="20"/>
                <w:szCs w:val="20"/>
                <w:rtl w:val="0"/>
              </w:rPr>
              <w:t xml:space="preserve">Nombre</w:t>
            </w:r>
          </w:p>
        </w:tc>
        <w:tc>
          <w:tcPr>
            <w:tcBorders>
              <w:top w:color="000000" w:space="0" w:sz="4" w:val="single"/>
              <w:left w:color="000000" w:space="0" w:sz="4" w:val="single"/>
              <w:bottom w:color="000000" w:space="0" w:sz="4" w:val="single"/>
              <w:right w:color="000000" w:space="0" w:sz="4" w:val="single"/>
            </w:tcBorders>
            <w:shd w:fill="efefef" w:val="clear"/>
            <w:vAlign w:val="center"/>
          </w:tcPr>
          <w:p w:rsidR="00000000" w:rsidDel="00000000" w:rsidP="00000000" w:rsidRDefault="00000000" w:rsidRPr="00000000" w14:paraId="0000038B">
            <w:pPr>
              <w:widowControl w:val="0"/>
              <w:jc w:val="both"/>
              <w:rPr>
                <w:sz w:val="20"/>
                <w:szCs w:val="20"/>
              </w:rPr>
            </w:pPr>
            <w:r w:rsidDel="00000000" w:rsidR="00000000" w:rsidRPr="00000000">
              <w:rPr>
                <w:sz w:val="20"/>
                <w:szCs w:val="20"/>
                <w:rtl w:val="0"/>
              </w:rPr>
              <w:t xml:space="preserve">Cargo</w:t>
            </w:r>
          </w:p>
        </w:tc>
        <w:tc>
          <w:tcPr>
            <w:tcBorders>
              <w:top w:color="000000" w:space="0" w:sz="4" w:val="single"/>
              <w:left w:color="000000" w:space="0" w:sz="4" w:val="single"/>
              <w:bottom w:color="000000" w:space="0" w:sz="4" w:val="single"/>
              <w:right w:color="000000" w:space="0" w:sz="4" w:val="single"/>
            </w:tcBorders>
            <w:shd w:fill="efefef" w:val="clear"/>
            <w:vAlign w:val="center"/>
          </w:tcPr>
          <w:p w:rsidR="00000000" w:rsidDel="00000000" w:rsidP="00000000" w:rsidRDefault="00000000" w:rsidRPr="00000000" w14:paraId="0000038C">
            <w:pPr>
              <w:widowControl w:val="0"/>
              <w:jc w:val="both"/>
              <w:rPr>
                <w:sz w:val="20"/>
                <w:szCs w:val="20"/>
              </w:rPr>
            </w:pPr>
            <w:r w:rsidDel="00000000" w:rsidR="00000000" w:rsidRPr="00000000">
              <w:rPr>
                <w:sz w:val="20"/>
                <w:szCs w:val="20"/>
                <w:rtl w:val="0"/>
              </w:rPr>
              <w:t xml:space="preserve">Dependencia</w:t>
            </w:r>
          </w:p>
          <w:p w:rsidR="00000000" w:rsidDel="00000000" w:rsidP="00000000" w:rsidRDefault="00000000" w:rsidRPr="00000000" w14:paraId="0000038D">
            <w:pPr>
              <w:widowControl w:val="0"/>
              <w:jc w:val="both"/>
              <w:rPr>
                <w:i w:val="1"/>
                <w:sz w:val="20"/>
                <w:szCs w:val="20"/>
              </w:rPr>
            </w:pPr>
            <w:r w:rsidDel="00000000" w:rsidR="00000000" w:rsidRPr="00000000">
              <w:rPr>
                <w:i w:val="1"/>
                <w:color w:val="595959"/>
                <w:sz w:val="20"/>
                <w:szCs w:val="20"/>
                <w:rtl w:val="0"/>
              </w:rPr>
              <w:t xml:space="preserve">(Para el SENA indicar Regional y Centro de Formación)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fefef" w:val="clear"/>
            <w:vAlign w:val="center"/>
          </w:tcPr>
          <w:p w:rsidR="00000000" w:rsidDel="00000000" w:rsidP="00000000" w:rsidRDefault="00000000" w:rsidRPr="00000000" w14:paraId="0000038E">
            <w:pPr>
              <w:widowControl w:val="0"/>
              <w:jc w:val="both"/>
              <w:rPr>
                <w:sz w:val="20"/>
                <w:szCs w:val="20"/>
              </w:rPr>
            </w:pPr>
            <w:r w:rsidDel="00000000" w:rsidR="00000000" w:rsidRPr="00000000">
              <w:rPr>
                <w:sz w:val="20"/>
                <w:szCs w:val="20"/>
                <w:rtl w:val="0"/>
              </w:rPr>
              <w:t xml:space="preserve">Fecha</w:t>
            </w:r>
          </w:p>
        </w:tc>
      </w:tr>
      <w:tr>
        <w:trPr>
          <w:cantSplit w:val="0"/>
          <w:trHeight w:val="1054"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90">
            <w:pPr>
              <w:rPr>
                <w:b w:val="0"/>
                <w:sz w:val="20"/>
                <w:szCs w:val="20"/>
              </w:rPr>
            </w:pPr>
            <w:r w:rsidDel="00000000" w:rsidR="00000000" w:rsidRPr="00000000">
              <w:rPr>
                <w:rtl w:val="0"/>
              </w:rPr>
            </w:r>
          </w:p>
          <w:p w:rsidR="00000000" w:rsidDel="00000000" w:rsidP="00000000" w:rsidRDefault="00000000" w:rsidRPr="00000000" w14:paraId="00000391">
            <w:pPr>
              <w:rPr>
                <w:b w:val="0"/>
                <w:sz w:val="20"/>
                <w:szCs w:val="20"/>
              </w:rPr>
            </w:pPr>
            <w:r w:rsidDel="00000000" w:rsidR="00000000" w:rsidRPr="00000000">
              <w:rPr>
                <w:b w:val="0"/>
                <w:sz w:val="20"/>
                <w:szCs w:val="20"/>
                <w:rtl w:val="0"/>
              </w:rPr>
              <w:t xml:space="preserve">Hernando José Peña Hidalgo</w:t>
            </w:r>
          </w:p>
          <w:p w:rsidR="00000000" w:rsidDel="00000000" w:rsidP="00000000" w:rsidRDefault="00000000" w:rsidRPr="00000000" w14:paraId="00000392">
            <w:pPr>
              <w:rPr>
                <w:b w:val="0"/>
                <w:sz w:val="20"/>
                <w:szCs w:val="20"/>
              </w:rPr>
            </w:pPr>
            <w:r w:rsidDel="00000000" w:rsidR="00000000" w:rsidRPr="00000000">
              <w:rPr>
                <w:rtl w:val="0"/>
              </w:rPr>
            </w:r>
          </w:p>
          <w:p w:rsidR="00000000" w:rsidDel="00000000" w:rsidP="00000000" w:rsidRDefault="00000000" w:rsidRPr="00000000" w14:paraId="00000393">
            <w:pPr>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94">
            <w:pPr>
              <w:jc w:val="both"/>
              <w:rPr>
                <w:b w:val="0"/>
                <w:sz w:val="20"/>
                <w:szCs w:val="20"/>
              </w:rPr>
            </w:pPr>
            <w:r w:rsidDel="00000000" w:rsidR="00000000" w:rsidRPr="00000000">
              <w:rPr>
                <w:b w:val="0"/>
                <w:sz w:val="20"/>
                <w:szCs w:val="20"/>
                <w:rtl w:val="0"/>
              </w:rPr>
              <w:t xml:space="preserve">Experto Temático </w:t>
            </w:r>
          </w:p>
          <w:p w:rsidR="00000000" w:rsidDel="00000000" w:rsidP="00000000" w:rsidRDefault="00000000" w:rsidRPr="00000000" w14:paraId="00000395">
            <w:pPr>
              <w:jc w:val="both"/>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96">
            <w:pPr>
              <w:rPr>
                <w:b w:val="0"/>
                <w:sz w:val="20"/>
                <w:szCs w:val="20"/>
              </w:rPr>
            </w:pPr>
            <w:r w:rsidDel="00000000" w:rsidR="00000000" w:rsidRPr="00000000">
              <w:rPr>
                <w:b w:val="0"/>
                <w:sz w:val="20"/>
                <w:szCs w:val="20"/>
                <w:rtl w:val="0"/>
              </w:rPr>
              <w:t xml:space="preserve">Centro de la Industria la Empresa y los Servicios - Norte de Santander</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97">
            <w:pPr>
              <w:jc w:val="both"/>
              <w:rPr>
                <w:b w:val="0"/>
                <w:sz w:val="20"/>
                <w:szCs w:val="20"/>
              </w:rPr>
            </w:pPr>
            <w:r w:rsidDel="00000000" w:rsidR="00000000" w:rsidRPr="00000000">
              <w:rPr>
                <w:b w:val="0"/>
                <w:sz w:val="20"/>
                <w:szCs w:val="20"/>
                <w:rtl w:val="0"/>
              </w:rPr>
              <w:t xml:space="preserve">Octubre 2022</w:t>
            </w:r>
          </w:p>
        </w:tc>
      </w:tr>
      <w:tr>
        <w:trPr>
          <w:cantSplit w:val="0"/>
          <w:trHeight w:val="34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shd w:fill="ffffff" w:val="clear"/>
          </w:tcPr>
          <w:p w:rsidR="00000000" w:rsidDel="00000000" w:rsidP="00000000" w:rsidRDefault="00000000" w:rsidRPr="00000000" w14:paraId="00000399">
            <w:pPr>
              <w:jc w:val="both"/>
              <w:rPr>
                <w:b w:val="0"/>
                <w:sz w:val="20"/>
                <w:szCs w:val="20"/>
              </w:rPr>
            </w:pPr>
            <w:r w:rsidDel="00000000" w:rsidR="00000000" w:rsidRPr="00000000">
              <w:rPr>
                <w:rtl w:val="0"/>
              </w:rPr>
            </w:r>
          </w:p>
          <w:p w:rsidR="00000000" w:rsidDel="00000000" w:rsidP="00000000" w:rsidRDefault="00000000" w:rsidRPr="00000000" w14:paraId="0000039A">
            <w:pPr>
              <w:jc w:val="both"/>
              <w:rPr>
                <w:b w:val="0"/>
                <w:sz w:val="20"/>
                <w:szCs w:val="20"/>
              </w:rPr>
            </w:pPr>
            <w:r w:rsidDel="00000000" w:rsidR="00000000" w:rsidRPr="00000000">
              <w:rPr>
                <w:b w:val="0"/>
                <w:sz w:val="20"/>
                <w:szCs w:val="20"/>
                <w:rtl w:val="0"/>
              </w:rPr>
              <w:t xml:space="preserve">Diego E. Acevedo Guevara</w:t>
            </w:r>
          </w:p>
          <w:p w:rsidR="00000000" w:rsidDel="00000000" w:rsidP="00000000" w:rsidRDefault="00000000" w:rsidRPr="00000000" w14:paraId="0000039B">
            <w:pPr>
              <w:jc w:val="both"/>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9C">
            <w:pPr>
              <w:jc w:val="both"/>
              <w:rPr>
                <w:b w:val="0"/>
                <w:sz w:val="20"/>
                <w:szCs w:val="20"/>
              </w:rPr>
            </w:pPr>
            <w:r w:rsidDel="00000000" w:rsidR="00000000" w:rsidRPr="00000000">
              <w:rPr>
                <w:b w:val="0"/>
                <w:sz w:val="20"/>
                <w:szCs w:val="20"/>
                <w:rtl w:val="0"/>
              </w:rPr>
              <w:t xml:space="preserve">Diseñador Instruccional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9D">
            <w:pPr>
              <w:rPr>
                <w:b w:val="0"/>
                <w:sz w:val="20"/>
                <w:szCs w:val="20"/>
              </w:rPr>
            </w:pPr>
            <w:r w:rsidDel="00000000" w:rsidR="00000000" w:rsidRPr="00000000">
              <w:rPr>
                <w:b w:val="0"/>
                <w:sz w:val="20"/>
                <w:szCs w:val="20"/>
                <w:rtl w:val="0"/>
              </w:rPr>
              <w:t xml:space="preserve">Regional Santander - Centro Industrial del Diseño y la Manufactura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9E">
            <w:pPr>
              <w:jc w:val="both"/>
              <w:rPr>
                <w:b w:val="0"/>
                <w:sz w:val="20"/>
                <w:szCs w:val="20"/>
              </w:rPr>
            </w:pPr>
            <w:r w:rsidDel="00000000" w:rsidR="00000000" w:rsidRPr="00000000">
              <w:rPr>
                <w:b w:val="0"/>
                <w:sz w:val="20"/>
                <w:szCs w:val="20"/>
                <w:rtl w:val="0"/>
              </w:rPr>
              <w:t xml:space="preserve">Octubre 2022</w:t>
            </w:r>
          </w:p>
        </w:tc>
      </w:tr>
      <w:tr>
        <w:trPr>
          <w:cantSplit w:val="0"/>
          <w:trHeight w:val="34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A0">
            <w:pPr>
              <w:jc w:val="both"/>
              <w:rPr>
                <w:b w:val="0"/>
                <w:sz w:val="20"/>
                <w:szCs w:val="20"/>
              </w:rPr>
            </w:pPr>
            <w:r w:rsidDel="00000000" w:rsidR="00000000" w:rsidRPr="00000000">
              <w:rPr>
                <w:b w:val="0"/>
                <w:sz w:val="20"/>
                <w:szCs w:val="20"/>
                <w:rtl w:val="0"/>
              </w:rPr>
              <w:t xml:space="preserve">Alix Cecilia Chinchilla Rueda</w:t>
            </w:r>
          </w:p>
          <w:p w:rsidR="00000000" w:rsidDel="00000000" w:rsidP="00000000" w:rsidRDefault="00000000" w:rsidRPr="00000000" w14:paraId="000003A1">
            <w:pPr>
              <w:jc w:val="both"/>
              <w:rPr>
                <w:b w:val="0"/>
                <w:sz w:val="20"/>
                <w:szCs w:val="20"/>
              </w:rPr>
            </w:pPr>
            <w:r w:rsidDel="00000000" w:rsidR="00000000" w:rsidRPr="00000000">
              <w:rPr>
                <w:rtl w:val="0"/>
              </w:rPr>
            </w:r>
          </w:p>
        </w:tc>
        <w:tc>
          <w:tcPr>
            <w:tcBorders>
              <w:bottom w:color="000000" w:space="0" w:sz="4" w:val="single"/>
            </w:tcBorders>
            <w:shd w:fill="ffffff" w:val="clear"/>
          </w:tcPr>
          <w:p w:rsidR="00000000" w:rsidDel="00000000" w:rsidP="00000000" w:rsidRDefault="00000000" w:rsidRPr="00000000" w14:paraId="000003A2">
            <w:pPr>
              <w:jc w:val="both"/>
              <w:rPr>
                <w:b w:val="0"/>
                <w:sz w:val="20"/>
                <w:szCs w:val="20"/>
              </w:rPr>
            </w:pPr>
            <w:r w:rsidDel="00000000" w:rsidR="00000000" w:rsidRPr="00000000">
              <w:rPr>
                <w:b w:val="0"/>
                <w:sz w:val="20"/>
                <w:szCs w:val="20"/>
                <w:rtl w:val="0"/>
              </w:rPr>
              <w:t xml:space="preserve">Asesor Metodológico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A3">
            <w:pPr>
              <w:jc w:val="both"/>
              <w:rPr>
                <w:b w:val="0"/>
                <w:sz w:val="20"/>
                <w:szCs w:val="20"/>
              </w:rPr>
            </w:pPr>
            <w:r w:rsidDel="00000000" w:rsidR="00000000" w:rsidRPr="00000000">
              <w:rPr>
                <w:b w:val="0"/>
                <w:sz w:val="20"/>
                <w:szCs w:val="20"/>
                <w:rtl w:val="0"/>
              </w:rPr>
              <w:t xml:space="preserve">Regional Distrito Capital - Centro de Diseño y Metrología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A4">
            <w:pPr>
              <w:jc w:val="both"/>
              <w:rPr>
                <w:b w:val="0"/>
                <w:sz w:val="20"/>
                <w:szCs w:val="20"/>
              </w:rPr>
            </w:pPr>
            <w:r w:rsidDel="00000000" w:rsidR="00000000" w:rsidRPr="00000000">
              <w:rPr>
                <w:b w:val="0"/>
                <w:sz w:val="20"/>
                <w:szCs w:val="20"/>
                <w:rtl w:val="0"/>
              </w:rPr>
              <w:t xml:space="preserve">Octubre 2022</w:t>
            </w:r>
          </w:p>
        </w:tc>
      </w:tr>
      <w:tr>
        <w:trPr>
          <w:cantSplit w:val="0"/>
          <w:trHeight w:val="34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A6">
            <w:pPr>
              <w:jc w:val="both"/>
              <w:rPr>
                <w:b w:val="0"/>
                <w:sz w:val="20"/>
                <w:szCs w:val="20"/>
              </w:rPr>
            </w:pPr>
            <w:r w:rsidDel="00000000" w:rsidR="00000000" w:rsidRPr="00000000">
              <w:rPr>
                <w:b w:val="0"/>
                <w:sz w:val="20"/>
                <w:szCs w:val="20"/>
                <w:rtl w:val="0"/>
              </w:rPr>
              <w:t xml:space="preserve">Rafael Neftalí Lizcano Reyes</w:t>
            </w:r>
          </w:p>
          <w:p w:rsidR="00000000" w:rsidDel="00000000" w:rsidP="00000000" w:rsidRDefault="00000000" w:rsidRPr="00000000" w14:paraId="000003A7">
            <w:pPr>
              <w:jc w:val="both"/>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A8">
            <w:pPr>
              <w:jc w:val="both"/>
              <w:rPr>
                <w:b w:val="0"/>
                <w:sz w:val="20"/>
                <w:szCs w:val="20"/>
              </w:rPr>
            </w:pPr>
            <w:r w:rsidDel="00000000" w:rsidR="00000000" w:rsidRPr="00000000">
              <w:rPr>
                <w:b w:val="0"/>
                <w:sz w:val="20"/>
                <w:szCs w:val="20"/>
                <w:rtl w:val="0"/>
              </w:rPr>
              <w:t xml:space="preserve">Responsable Equipo de Desarrollo Curricular.</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A9">
            <w:pPr>
              <w:rPr>
                <w:b w:val="0"/>
                <w:sz w:val="20"/>
                <w:szCs w:val="20"/>
              </w:rPr>
            </w:pPr>
            <w:r w:rsidDel="00000000" w:rsidR="00000000" w:rsidRPr="00000000">
              <w:rPr>
                <w:b w:val="0"/>
                <w:sz w:val="20"/>
                <w:szCs w:val="20"/>
                <w:rtl w:val="0"/>
              </w:rPr>
              <w:t xml:space="preserve">Regional Santander - Centro Industrial del Diseño y la Manufactura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AA">
            <w:pPr>
              <w:jc w:val="both"/>
              <w:rPr>
                <w:b w:val="0"/>
                <w:sz w:val="20"/>
                <w:szCs w:val="20"/>
              </w:rPr>
            </w:pPr>
            <w:r w:rsidDel="00000000" w:rsidR="00000000" w:rsidRPr="00000000">
              <w:rPr>
                <w:b w:val="0"/>
                <w:sz w:val="20"/>
                <w:szCs w:val="20"/>
                <w:rtl w:val="0"/>
              </w:rPr>
              <w:t xml:space="preserve">Octubre 2022</w:t>
            </w:r>
          </w:p>
        </w:tc>
      </w:tr>
      <w:tr>
        <w:trPr>
          <w:cantSplit w:val="0"/>
          <w:trHeight w:val="34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AC">
            <w:pPr>
              <w:jc w:val="both"/>
              <w:rPr>
                <w:b w:val="0"/>
                <w:sz w:val="20"/>
                <w:szCs w:val="20"/>
              </w:rPr>
            </w:pPr>
            <w:r w:rsidDel="00000000" w:rsidR="00000000" w:rsidRPr="00000000">
              <w:rPr>
                <w:b w:val="0"/>
                <w:sz w:val="20"/>
                <w:szCs w:val="20"/>
                <w:rtl w:val="0"/>
              </w:rPr>
              <w:t xml:space="preserve">Sandra Patricia Hoyos Sepúlveda</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AD">
            <w:pPr>
              <w:jc w:val="both"/>
              <w:rPr>
                <w:b w:val="0"/>
                <w:sz w:val="20"/>
                <w:szCs w:val="20"/>
              </w:rPr>
            </w:pPr>
            <w:r w:rsidDel="00000000" w:rsidR="00000000" w:rsidRPr="00000000">
              <w:rPr>
                <w:b w:val="0"/>
                <w:sz w:val="20"/>
                <w:szCs w:val="20"/>
                <w:rtl w:val="0"/>
              </w:rPr>
              <w:t xml:space="preserve">Corrección de estilo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AE">
            <w:pPr>
              <w:rPr>
                <w:b w:val="0"/>
                <w:sz w:val="20"/>
                <w:szCs w:val="20"/>
              </w:rPr>
            </w:pPr>
            <w:r w:rsidDel="00000000" w:rsidR="00000000" w:rsidRPr="00000000">
              <w:rPr>
                <w:b w:val="0"/>
                <w:sz w:val="20"/>
                <w:szCs w:val="20"/>
                <w:rtl w:val="0"/>
              </w:rPr>
              <w:t xml:space="preserve">Regional Distrito Capital - Centro de Diseño y Metrología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AF">
            <w:pPr>
              <w:jc w:val="both"/>
              <w:rPr>
                <w:b w:val="0"/>
                <w:sz w:val="20"/>
                <w:szCs w:val="20"/>
              </w:rPr>
            </w:pPr>
            <w:r w:rsidDel="00000000" w:rsidR="00000000" w:rsidRPr="00000000">
              <w:rPr>
                <w:b w:val="0"/>
                <w:sz w:val="20"/>
                <w:szCs w:val="20"/>
                <w:rtl w:val="0"/>
              </w:rPr>
              <w:t xml:space="preserve">Octubre 2022</w:t>
            </w:r>
          </w:p>
        </w:tc>
      </w:tr>
    </w:tbl>
    <w:p w:rsidR="00000000" w:rsidDel="00000000" w:rsidP="00000000" w:rsidRDefault="00000000" w:rsidRPr="00000000" w14:paraId="000003B0">
      <w:pPr>
        <w:jc w:val="both"/>
        <w:rPr>
          <w:b w:val="1"/>
          <w:sz w:val="20"/>
          <w:szCs w:val="20"/>
        </w:rPr>
      </w:pPr>
      <w:r w:rsidDel="00000000" w:rsidR="00000000" w:rsidRPr="00000000">
        <w:rPr>
          <w:rtl w:val="0"/>
        </w:rPr>
      </w:r>
    </w:p>
    <w:p w:rsidR="00000000" w:rsidDel="00000000" w:rsidP="00000000" w:rsidRDefault="00000000" w:rsidRPr="00000000" w14:paraId="000003B1">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3B2">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3B3">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3B4">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3B5">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3B6">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3B7">
      <w:pPr>
        <w:jc w:val="both"/>
        <w:rPr>
          <w:b w:val="1"/>
          <w:sz w:val="20"/>
          <w:szCs w:val="20"/>
        </w:rPr>
      </w:pPr>
      <w:r w:rsidDel="00000000" w:rsidR="00000000" w:rsidRPr="00000000">
        <w:rPr>
          <w:rtl w:val="0"/>
        </w:rPr>
      </w:r>
    </w:p>
    <w:p w:rsidR="00000000" w:rsidDel="00000000" w:rsidP="00000000" w:rsidRDefault="00000000" w:rsidRPr="00000000" w14:paraId="000003B8">
      <w:pPr>
        <w:rPr>
          <w:sz w:val="20"/>
          <w:szCs w:val="20"/>
        </w:rPr>
      </w:pPr>
      <w:r w:rsidDel="00000000" w:rsidR="00000000" w:rsidRPr="00000000">
        <w:rPr>
          <w:rtl w:val="0"/>
        </w:rPr>
      </w:r>
    </w:p>
    <w:p w:rsidR="00000000" w:rsidDel="00000000" w:rsidP="00000000" w:rsidRDefault="00000000" w:rsidRPr="00000000" w14:paraId="000003B9">
      <w:pPr>
        <w:rPr>
          <w:sz w:val="20"/>
          <w:szCs w:val="20"/>
        </w:rPr>
      </w:pPr>
      <w:r w:rsidDel="00000000" w:rsidR="00000000" w:rsidRPr="00000000">
        <w:rPr>
          <w:rtl w:val="0"/>
        </w:rPr>
      </w:r>
    </w:p>
    <w:p w:rsidR="00000000" w:rsidDel="00000000" w:rsidP="00000000" w:rsidRDefault="00000000" w:rsidRPr="00000000" w14:paraId="000003BA">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3BB">
      <w:pPr>
        <w:pBdr>
          <w:top w:space="0" w:sz="0" w:val="nil"/>
          <w:left w:space="0" w:sz="0" w:val="nil"/>
          <w:bottom w:space="0" w:sz="0" w:val="nil"/>
          <w:right w:space="0" w:sz="0" w:val="nil"/>
          <w:between w:space="0" w:sz="0" w:val="nil"/>
        </w:pBdr>
        <w:jc w:val="both"/>
        <w:rPr>
          <w:b w:val="1"/>
          <w:color w:val="808080"/>
          <w:sz w:val="20"/>
          <w:szCs w:val="20"/>
        </w:rPr>
      </w:pPr>
      <w:r w:rsidDel="00000000" w:rsidR="00000000" w:rsidRPr="00000000">
        <w:rPr>
          <w:b w:val="1"/>
          <w:color w:val="808080"/>
          <w:sz w:val="20"/>
          <w:szCs w:val="20"/>
          <w:rtl w:val="0"/>
        </w:rPr>
        <w:t xml:space="preserve">(Diligenciar únicamente si realiza ajustes a la Unidad Temática)</w:t>
      </w:r>
    </w:p>
    <w:p w:rsidR="00000000" w:rsidDel="00000000" w:rsidP="00000000" w:rsidRDefault="00000000" w:rsidRPr="00000000" w14:paraId="000003BC">
      <w:pPr>
        <w:rPr>
          <w:sz w:val="20"/>
          <w:szCs w:val="20"/>
        </w:rPr>
      </w:pPr>
      <w:r w:rsidDel="00000000" w:rsidR="00000000" w:rsidRPr="00000000">
        <w:rPr>
          <w:rtl w:val="0"/>
        </w:rPr>
      </w:r>
    </w:p>
    <w:tbl>
      <w:tblPr>
        <w:tblStyle w:val="Table20"/>
        <w:tblW w:w="99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3BD">
            <w:pPr>
              <w:jc w:val="both"/>
              <w:rPr>
                <w:sz w:val="20"/>
                <w:szCs w:val="20"/>
              </w:rPr>
            </w:pPr>
            <w:r w:rsidDel="00000000" w:rsidR="00000000" w:rsidRPr="00000000">
              <w:rPr>
                <w:rtl w:val="0"/>
              </w:rPr>
            </w:r>
          </w:p>
        </w:tc>
        <w:tc>
          <w:tcPr/>
          <w:p w:rsidR="00000000" w:rsidDel="00000000" w:rsidP="00000000" w:rsidRDefault="00000000" w:rsidRPr="00000000" w14:paraId="000003BE">
            <w:pPr>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3BF">
            <w:pPr>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3C0">
            <w:pPr>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3C1">
            <w:pPr>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3C2">
            <w:pPr>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3C3">
            <w:pPr>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3C4">
            <w:pPr>
              <w:jc w:val="both"/>
              <w:rPr>
                <w:sz w:val="20"/>
                <w:szCs w:val="20"/>
              </w:rPr>
            </w:pPr>
            <w:r w:rsidDel="00000000" w:rsidR="00000000" w:rsidRPr="00000000">
              <w:rPr>
                <w:rtl w:val="0"/>
              </w:rPr>
            </w:r>
          </w:p>
        </w:tc>
        <w:tc>
          <w:tcPr/>
          <w:p w:rsidR="00000000" w:rsidDel="00000000" w:rsidP="00000000" w:rsidRDefault="00000000" w:rsidRPr="00000000" w14:paraId="000003C5">
            <w:pPr>
              <w:jc w:val="both"/>
              <w:rPr>
                <w:sz w:val="20"/>
                <w:szCs w:val="20"/>
              </w:rPr>
            </w:pPr>
            <w:r w:rsidDel="00000000" w:rsidR="00000000" w:rsidRPr="00000000">
              <w:rPr>
                <w:rtl w:val="0"/>
              </w:rPr>
            </w:r>
          </w:p>
        </w:tc>
        <w:tc>
          <w:tcPr/>
          <w:p w:rsidR="00000000" w:rsidDel="00000000" w:rsidP="00000000" w:rsidRDefault="00000000" w:rsidRPr="00000000" w14:paraId="000003C6">
            <w:pPr>
              <w:jc w:val="both"/>
              <w:rPr>
                <w:sz w:val="20"/>
                <w:szCs w:val="20"/>
              </w:rPr>
            </w:pPr>
            <w:r w:rsidDel="00000000" w:rsidR="00000000" w:rsidRPr="00000000">
              <w:rPr>
                <w:rtl w:val="0"/>
              </w:rPr>
            </w:r>
          </w:p>
        </w:tc>
        <w:tc>
          <w:tcPr/>
          <w:p w:rsidR="00000000" w:rsidDel="00000000" w:rsidP="00000000" w:rsidRDefault="00000000" w:rsidRPr="00000000" w14:paraId="000003C7">
            <w:pPr>
              <w:jc w:val="both"/>
              <w:rPr>
                <w:sz w:val="20"/>
                <w:szCs w:val="20"/>
              </w:rPr>
            </w:pPr>
            <w:r w:rsidDel="00000000" w:rsidR="00000000" w:rsidRPr="00000000">
              <w:rPr>
                <w:rtl w:val="0"/>
              </w:rPr>
            </w:r>
          </w:p>
        </w:tc>
        <w:tc>
          <w:tcPr/>
          <w:p w:rsidR="00000000" w:rsidDel="00000000" w:rsidP="00000000" w:rsidRDefault="00000000" w:rsidRPr="00000000" w14:paraId="000003C8">
            <w:pPr>
              <w:jc w:val="both"/>
              <w:rPr>
                <w:sz w:val="20"/>
                <w:szCs w:val="20"/>
              </w:rPr>
            </w:pPr>
            <w:r w:rsidDel="00000000" w:rsidR="00000000" w:rsidRPr="00000000">
              <w:rPr>
                <w:rtl w:val="0"/>
              </w:rPr>
            </w:r>
          </w:p>
        </w:tc>
      </w:tr>
    </w:tbl>
    <w:p w:rsidR="00000000" w:rsidDel="00000000" w:rsidP="00000000" w:rsidRDefault="00000000" w:rsidRPr="00000000" w14:paraId="000003C9">
      <w:pPr>
        <w:rPr>
          <w:color w:val="000000"/>
          <w:sz w:val="20"/>
          <w:szCs w:val="20"/>
        </w:rPr>
      </w:pPr>
      <w:r w:rsidDel="00000000" w:rsidR="00000000" w:rsidRPr="00000000">
        <w:rPr>
          <w:rtl w:val="0"/>
        </w:rPr>
      </w:r>
    </w:p>
    <w:p w:rsidR="00000000" w:rsidDel="00000000" w:rsidP="00000000" w:rsidRDefault="00000000" w:rsidRPr="00000000" w14:paraId="000003CA">
      <w:pPr>
        <w:rPr>
          <w:sz w:val="20"/>
          <w:szCs w:val="20"/>
        </w:rPr>
      </w:pPr>
      <w:r w:rsidDel="00000000" w:rsidR="00000000" w:rsidRPr="00000000">
        <w:rPr>
          <w:rtl w:val="0"/>
        </w:rPr>
      </w:r>
    </w:p>
    <w:p w:rsidR="00000000" w:rsidDel="00000000" w:rsidP="00000000" w:rsidRDefault="00000000" w:rsidRPr="00000000" w14:paraId="000003CB">
      <w:pPr>
        <w:rPr>
          <w:sz w:val="20"/>
          <w:szCs w:val="20"/>
        </w:rPr>
      </w:pPr>
      <w:r w:rsidDel="00000000" w:rsidR="00000000" w:rsidRPr="00000000">
        <w:rPr>
          <w:rtl w:val="0"/>
        </w:rPr>
      </w:r>
    </w:p>
    <w:p w:rsidR="00000000" w:rsidDel="00000000" w:rsidP="00000000" w:rsidRDefault="00000000" w:rsidRPr="00000000" w14:paraId="000003CC">
      <w:pPr>
        <w:rPr>
          <w:sz w:val="20"/>
          <w:szCs w:val="20"/>
        </w:rPr>
      </w:pPr>
      <w:r w:rsidDel="00000000" w:rsidR="00000000" w:rsidRPr="00000000">
        <w:rPr>
          <w:b w:val="1"/>
          <w:sz w:val="20"/>
          <w:szCs w:val="20"/>
          <w:rtl w:val="0"/>
        </w:rPr>
        <w:t xml:space="preserve">Nota: </w:t>
        <w:br w:type="textWrapping"/>
      </w:r>
      <w:r w:rsidDel="00000000" w:rsidR="00000000" w:rsidRPr="00000000">
        <w:rPr>
          <w:sz w:val="20"/>
          <w:szCs w:val="20"/>
          <w:rtl w:val="0"/>
        </w:rPr>
        <w:t xml:space="preserve">Para la propuesta instruccional se deben tener en cuenta las métricas desarrolladas en el equipo: </w:t>
      </w:r>
    </w:p>
    <w:p w:rsidR="00000000" w:rsidDel="00000000" w:rsidP="00000000" w:rsidRDefault="00000000" w:rsidRPr="00000000" w14:paraId="000003CD">
      <w:pPr>
        <w:rPr>
          <w:sz w:val="20"/>
          <w:szCs w:val="20"/>
        </w:rPr>
      </w:pPr>
      <w:hyperlink r:id="rId64">
        <w:r w:rsidDel="00000000" w:rsidR="00000000" w:rsidRPr="00000000">
          <w:rPr>
            <w:color w:val="0000ff"/>
            <w:sz w:val="20"/>
            <w:szCs w:val="20"/>
            <w:u w:val="single"/>
            <w:rtl w:val="0"/>
          </w:rPr>
          <w:t xml:space="preserve">https://drive.google.com/drive/u/1/folders/1UiJvaklSCICR4BaQ7ga_q04JFa53h_u_</w:t>
        </w:r>
      </w:hyperlink>
      <w:r w:rsidDel="00000000" w:rsidR="00000000" w:rsidRPr="00000000">
        <w:rPr>
          <w:sz w:val="20"/>
          <w:szCs w:val="20"/>
          <w:rtl w:val="0"/>
        </w:rPr>
        <w:t xml:space="preserve"> </w:t>
      </w:r>
    </w:p>
    <w:p w:rsidR="00000000" w:rsidDel="00000000" w:rsidP="00000000" w:rsidRDefault="00000000" w:rsidRPr="00000000" w14:paraId="000003CE">
      <w:pPr>
        <w:rPr>
          <w:sz w:val="20"/>
          <w:szCs w:val="20"/>
        </w:rPr>
      </w:pPr>
      <w:r w:rsidDel="00000000" w:rsidR="00000000" w:rsidRPr="00000000">
        <w:rPr>
          <w:rtl w:val="0"/>
        </w:rPr>
      </w:r>
    </w:p>
    <w:p w:rsidR="00000000" w:rsidDel="00000000" w:rsidP="00000000" w:rsidRDefault="00000000" w:rsidRPr="00000000" w14:paraId="000003CF">
      <w:pPr>
        <w:rPr>
          <w:sz w:val="20"/>
          <w:szCs w:val="20"/>
        </w:rPr>
      </w:pPr>
      <w:r w:rsidDel="00000000" w:rsidR="00000000" w:rsidRPr="00000000">
        <w:rPr>
          <w:rtl w:val="0"/>
        </w:rPr>
      </w:r>
    </w:p>
    <w:p w:rsidR="00000000" w:rsidDel="00000000" w:rsidP="00000000" w:rsidRDefault="00000000" w:rsidRPr="00000000" w14:paraId="000003D0">
      <w:pPr>
        <w:jc w:val="both"/>
        <w:rPr>
          <w:sz w:val="20"/>
          <w:szCs w:val="20"/>
        </w:rPr>
      </w:pPr>
      <w:r w:rsidDel="00000000" w:rsidR="00000000" w:rsidRPr="00000000">
        <w:rPr>
          <w:rtl w:val="0"/>
        </w:rPr>
      </w:r>
    </w:p>
    <w:sectPr>
      <w:footerReference r:id="rId65"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iego Acevedo2" w:id="32" w:date="2022-10-07T14:38:16Z">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Anexos</w:t>
      </w:r>
    </w:p>
  </w:comment>
  <w:comment w:author="Diego Acevedo" w:id="27" w:date="2022-10-08T17:27:27Z">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Coste </w:t>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Tiempo</w:t>
      </w:r>
    </w:p>
  </w:comment>
  <w:comment w:author="Diego Acevedo2" w:id="18" w:date="2022-10-07T13:09:30Z">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Anexo</w:t>
      </w:r>
    </w:p>
  </w:comment>
  <w:comment w:author="Diego Acevedo2" w:id="14" w:date="2022-10-07T13:07:17Z">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Anexo</w:t>
      </w:r>
    </w:p>
  </w:comment>
  <w:comment w:author="Diego Acevedo2" w:id="20" w:date="2022-10-07T13:18:14Z">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w:t>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Dominio de Control</w:t>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A5.1: Orientación de la Dirección para la Gestión de la Seguridad de la Información.</w:t>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A5.1.1: Política para la Seguridad de la Información.</w:t>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A5.1.2: Revisión de las Políticas para la Seguridad de la Información.</w:t>
      </w:r>
    </w:p>
  </w:comment>
  <w:comment w:author="Diego Acevedo2" w:id="6" w:date="2022-10-07T12:55:44Z">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exto</w:t>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Dominio</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Ejemplo:</w: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A.5 - Políticas de la Seguridad de la Información.</w:t>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 de Control</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Ejemplo: </w:t>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A5.1-Orientación de la Dirección para la gestión de la seguridad de información.</w:t>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Controles</w:t>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Ejemplo:</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A5.1.1-Políticas para la Seguridad de la Información.</w:t>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A5.1.2-Revisión de las Políticas para la Seguridad de la información.</w:t>
      </w:r>
    </w:p>
  </w:comment>
  <w:comment w:author="Diego Acevedo2" w:id="30" w:date="2022-10-07T14:16:59Z">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w:t>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CF02_3_5_Mapa_conceptual_Establecimiento_de_Salvaguardas</w:t>
      </w:r>
    </w:p>
  </w:comment>
  <w:comment w:author="Diego Acevedo2" w:id="17" w:date="2022-10-07T13:09:10Z">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Anexo</w:t>
      </w:r>
    </w:p>
  </w:comment>
  <w:comment w:author="Diego Acevedo2" w:id="19" w:date="2022-10-07T13:09:54Z">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Anexo</w:t>
      </w:r>
    </w:p>
  </w:comment>
  <w:comment w:author="Diego Acevedo2" w:id="26" w:date="2022-10-05T23:37:19Z">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w:t>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CF02_3_1_Infografia_estatica_Identificacion_de_Activos</w:t>
      </w:r>
    </w:p>
  </w:comment>
  <w:comment w:author="Diego Acevedo2" w:id="10" w:date="2022-10-07T13:05:30Z">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Anexo</w:t>
      </w:r>
    </w:p>
  </w:comment>
  <w:comment w:author="ZULEIDY MARIA RUIZ TORRES" w:id="25" w:date="2022-10-28T02:05:48Z">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motion</w:t>
      </w:r>
    </w:p>
  </w:comment>
  <w:comment w:author="Diego Acevedo2" w:id="13" w:date="2022-10-07T13:06:53Z">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Anexo</w:t>
      </w:r>
    </w:p>
  </w:comment>
  <w:comment w:author="Diego Acevedo2" w:id="16" w:date="2022-10-07T13:08:39Z">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Anexo</w:t>
      </w:r>
    </w:p>
  </w:comment>
  <w:comment w:author="Diego Acevedo2" w:id="9" w:date="2022-10-07T13:05:06Z">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Anexo</w:t>
      </w:r>
    </w:p>
  </w:comment>
  <w:comment w:author="Diego Acevedo2" w:id="15" w:date="2022-10-07T13:08:20Z">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Anexo</w:t>
      </w:r>
    </w:p>
  </w:comment>
  <w:comment w:author="Diego Acevedo2" w:id="4" w:date="2022-10-07T12:51:32Z">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w:t>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Dominio</w:t>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Ejemplo:</w:t>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A.5 - Políticas de la Seguridad de la Información.</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 de Control</w:t>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Ejemplo: </w:t>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A5.1-Orientación de la Dirección para la gestión de la seguridad de información.</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Controles</w:t>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Ejemplo:</w:t>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A5.1.1-Políticas para la Seguridad de la Información.</w:t>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A5.1.2-Revisión de las Políticas para la Seguridad de la información.</w:t>
      </w:r>
    </w:p>
  </w:comment>
  <w:comment w:author="Diego Acevedo2" w:id="5" w:date="2022-10-07T13:00:42Z">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Dominio de la Norma ISO/IEC 27001-2013</w:t>
      </w:r>
    </w:p>
  </w:comment>
  <w:comment w:author="ZULEIDY MARIA RUIZ TORRES" w:id="1" w:date="2022-10-28T02:00:45Z">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motion</w:t>
      </w:r>
    </w:p>
  </w:comment>
  <w:comment w:author="Diego Acevedo2" w:id="22" w:date="2022-10-05T16:27:28Z">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 de :</w:t>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CF02_3_Video_Magerit_(Metodologia_de_Analisis_y_Gestion_de_Riesgos_de_los_Sistemas_de_Ïnformacion)</w:t>
      </w:r>
    </w:p>
  </w:comment>
  <w:comment w:author="Diego Acevedo2" w:id="0" w:date="2022-10-04T20:49:18Z">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 :</w:t>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CF02_Video_introductorio</w:t>
      </w:r>
    </w:p>
  </w:comment>
  <w:comment w:author="Diego Acevedo2" w:id="7" w:date="2022-10-07T13:02:43Z">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w:t>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Dominio</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Ejemplo:</w:t>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A.5 - Políticas de la Seguridad de la Información.</w:t>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 de Control</w:t>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Ejemplo: </w:t>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A5.1-Orientación de la Dirección para la gestión de la seguridad de información.</w:t>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Controles</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Ejemplo:</w:t>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A5.1.1-Políticas para la Seguridad de la Información.</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A5.1.2-Revisión de las Políticas para la Seguridad de la información.</w:t>
      </w:r>
    </w:p>
  </w:comment>
  <w:comment w:author="Diego Acevedo2" w:id="29" w:date="2022-10-07T13:36:34Z">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el contenido en la referencia de cajón, Texto Colores.</w:t>
      </w:r>
    </w:p>
  </w:comment>
  <w:comment w:author="Diego Acevedo2" w:id="12" w:date="2022-10-07T13:06:13Z">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Anexo</w:t>
      </w:r>
    </w:p>
  </w:comment>
  <w:comment w:author="Diego Acevedo2" w:id="11" w:date="2022-10-07T13:05:50Z">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Anexo</w:t>
      </w:r>
    </w:p>
  </w:comment>
  <w:comment w:author="Diego Acevedo2" w:id="24" w:date="2022-10-05T19:52:34Z">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 nombre de:</w:t>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CF02_3_Video_Magerit_Procedimiento_de_Analisis_de_Riesgos_Pasos</w:t>
      </w:r>
    </w:p>
  </w:comment>
  <w:comment w:author="Diego Acevedo2" w:id="3" w:date="2022-10-07T12:44:59Z">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w:t>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Dominios de la Norma ISO/IEC 27001:2013:</w:t>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Estratégico</w:t>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A5 Políticas de seguridad de la información.</w:t>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A5 Organización de la seguridad de la información.</w:t>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A15 Relaciones con los proveedores</w:t>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A8 Gestión de Activos</w:t>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A9 Control de Acceso</w: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Operativo</w: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18 Cumplimiento</w:t>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A11 Seguridad física y del entorno</w:t>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A7 Seguridad de los Recursos Humanos.</w:t>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A16 Gestión de Incidentes de seguridad de la información.</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A17 Aspectos de seguridad de la información de la gestión de continuidad de negocio.</w:t>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A12 Seguridad de las operaciones</w:t>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A10 Criptografía</w:t>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A13 Seguridad de las comunicaciones</w:t>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A14 Adquisición, Desarrollo y Mantenimiento de sistemas.</w:t>
      </w:r>
    </w:p>
  </w:comment>
  <w:comment w:author="ZULEIDY MARIA RUIZ TORRES" w:id="23" w:date="2022-10-28T02:02:47Z">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motion</w:t>
      </w:r>
    </w:p>
  </w:comment>
  <w:comment w:author="Diego Acevedo2" w:id="28" w:date="2022-10-07T02:48:54Z">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 de:</w:t>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CF02_3_2_Slider_Identificación_de_Amenazas</w:t>
      </w:r>
    </w:p>
  </w:comment>
  <w:comment w:author="Diego Acevedo2" w:id="2" w:date="2022-10-04T23:15:11Z">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 de:</w:t>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CF02_1_1_Infografia_estatica_Etapas</w:t>
      </w:r>
    </w:p>
  </w:comment>
  <w:comment w:author="Diego Acevedo2" w:id="31" w:date="2022-10-07T04:46:00Z">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integra al punto 3.6  Ajustar MC</w:t>
      </w:r>
    </w:p>
  </w:comment>
  <w:comment w:author="Diego Acevedo2" w:id="8" w:date="2022-10-07T13:04:40Z">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Anexo</w:t>
      </w:r>
    </w:p>
  </w:comment>
  <w:comment w:author="Diego Acevedo2" w:id="21" w:date="2022-10-07T13:33:06Z">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contenido en un bloque de Texto Destacado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1">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3D2">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4">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3D5">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5"/>
      <w:numFmt w:val="bullet"/>
      <w:lvlText w:val="•"/>
      <w:lvlJc w:val="left"/>
      <w:pPr>
        <w:ind w:left="1080" w:hanging="360"/>
      </w:pPr>
      <w:rPr>
        <w:rFonts w:ascii="Arial" w:cs="Arial" w:eastAsia="Arial" w:hAnsi="Arial"/>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w:cs="Noto Sans" w:eastAsia="Noto Sans" w:hAnsi="Noto Sans"/>
      </w:rPr>
    </w:lvl>
    <w:lvl w:ilvl="3">
      <w:start w:val="1"/>
      <w:numFmt w:val="bullet"/>
      <w:lvlText w:val="●"/>
      <w:lvlJc w:val="left"/>
      <w:pPr>
        <w:ind w:left="3240" w:hanging="360"/>
      </w:pPr>
      <w:rPr>
        <w:rFonts w:ascii="Noto Sans" w:cs="Noto Sans" w:eastAsia="Noto Sans" w:hAnsi="Noto San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w:cs="Noto Sans" w:eastAsia="Noto Sans" w:hAnsi="Noto Sans"/>
      </w:rPr>
    </w:lvl>
    <w:lvl w:ilvl="6">
      <w:start w:val="1"/>
      <w:numFmt w:val="bullet"/>
      <w:lvlText w:val="●"/>
      <w:lvlJc w:val="left"/>
      <w:pPr>
        <w:ind w:left="5400" w:hanging="360"/>
      </w:pPr>
      <w:rPr>
        <w:rFonts w:ascii="Noto Sans" w:cs="Noto Sans" w:eastAsia="Noto Sans" w:hAnsi="Noto San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w:cs="Noto Sans" w:eastAsia="Noto Sans" w:hAnsi="Noto Sans"/>
      </w:rPr>
    </w:lvl>
  </w:abstractNum>
  <w:abstractNum w:abstractNumId="9">
    <w:lvl w:ilvl="0">
      <w:start w:val="5"/>
      <w:numFmt w:val="bullet"/>
      <w:lvlText w:val="•"/>
      <w:lvlJc w:val="left"/>
      <w:pPr>
        <w:ind w:left="360" w:hanging="360"/>
      </w:pPr>
      <w:rPr>
        <w:rFonts w:ascii="Arial" w:cs="Arial" w:eastAsia="Arial" w:hAnsi="Arial"/>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w:cs="Noto Sans" w:eastAsia="Noto Sans" w:hAnsi="Noto Sans"/>
      </w:rPr>
    </w:lvl>
    <w:lvl w:ilvl="3">
      <w:start w:val="1"/>
      <w:numFmt w:val="bullet"/>
      <w:lvlText w:val="●"/>
      <w:lvlJc w:val="left"/>
      <w:pPr>
        <w:ind w:left="2520" w:hanging="360"/>
      </w:pPr>
      <w:rPr>
        <w:rFonts w:ascii="Noto Sans" w:cs="Noto Sans" w:eastAsia="Noto Sans" w:hAnsi="Noto San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w:cs="Noto Sans" w:eastAsia="Noto Sans" w:hAnsi="Noto Sans"/>
      </w:rPr>
    </w:lvl>
    <w:lvl w:ilvl="6">
      <w:start w:val="1"/>
      <w:numFmt w:val="bullet"/>
      <w:lvlText w:val="●"/>
      <w:lvlJc w:val="left"/>
      <w:pPr>
        <w:ind w:left="4680" w:hanging="360"/>
      </w:pPr>
      <w:rPr>
        <w:rFonts w:ascii="Noto Sans" w:cs="Noto Sans" w:eastAsia="Noto Sans" w:hAnsi="Noto San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w:cs="Noto Sans" w:eastAsia="Noto Sans" w:hAnsi="Noto Sans"/>
      </w:rPr>
    </w:lvl>
  </w:abstractNum>
  <w:abstractNum w:abstractNumId="10">
    <w:lvl w:ilvl="0">
      <w:start w:val="1"/>
      <w:numFmt w:val="decimal"/>
      <w:lvlText w:val="%1."/>
      <w:lvlJc w:val="left"/>
      <w:pPr>
        <w:ind w:left="360" w:hanging="360"/>
      </w:pPr>
      <w:rPr/>
    </w:lvl>
    <w:lvl w:ilvl="1">
      <w:start w:val="1"/>
      <w:numFmt w:val="decimal"/>
      <w:lvlText w:val="%1.%2."/>
      <w:lvlJc w:val="left"/>
      <w:pPr>
        <w:ind w:left="792" w:hanging="432"/>
      </w:pPr>
      <w:rPr>
        <w:b w:val="1"/>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3.9999999999993"/>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1">
    <w:lvl w:ilvl="0">
      <w:start w:val="5"/>
      <w:numFmt w:val="bullet"/>
      <w:lvlText w:val="•"/>
      <w:lvlJc w:val="left"/>
      <w:pPr>
        <w:ind w:left="1080" w:hanging="360"/>
      </w:pPr>
      <w:rPr>
        <w:rFonts w:ascii="Arial" w:cs="Arial" w:eastAsia="Arial" w:hAnsi="Arial"/>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w:cs="Noto Sans" w:eastAsia="Noto Sans" w:hAnsi="Noto Sans"/>
      </w:rPr>
    </w:lvl>
    <w:lvl w:ilvl="3">
      <w:start w:val="1"/>
      <w:numFmt w:val="bullet"/>
      <w:lvlText w:val="●"/>
      <w:lvlJc w:val="left"/>
      <w:pPr>
        <w:ind w:left="3240" w:hanging="360"/>
      </w:pPr>
      <w:rPr>
        <w:rFonts w:ascii="Noto Sans" w:cs="Noto Sans" w:eastAsia="Noto Sans" w:hAnsi="Noto San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w:cs="Noto Sans" w:eastAsia="Noto Sans" w:hAnsi="Noto Sans"/>
      </w:rPr>
    </w:lvl>
    <w:lvl w:ilvl="6">
      <w:start w:val="1"/>
      <w:numFmt w:val="bullet"/>
      <w:lvlText w:val="●"/>
      <w:lvlJc w:val="left"/>
      <w:pPr>
        <w:ind w:left="5400" w:hanging="360"/>
      </w:pPr>
      <w:rPr>
        <w:rFonts w:ascii="Noto Sans" w:cs="Noto Sans" w:eastAsia="Noto Sans" w:hAnsi="Noto San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w:cs="Noto Sans" w:eastAsia="Noto Sans" w:hAnsi="Noto San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360" w:hanging="360"/>
      </w:pPr>
      <w:rPr/>
    </w:lvl>
    <w:lvl w:ilvl="1">
      <w:start w:val="1"/>
      <w:numFmt w:val="decimal"/>
      <w:lvlText w:val="%1.%2."/>
      <w:lvlJc w:val="left"/>
      <w:pPr>
        <w:ind w:left="792" w:hanging="432"/>
      </w:pPr>
      <w:rPr>
        <w:b w:val="1"/>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3.9999999999993"/>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cutt.ly/KB7x2kX" TargetMode="External"/><Relationship Id="rId42" Type="http://schemas.openxmlformats.org/officeDocument/2006/relationships/image" Target="media/image3.png"/><Relationship Id="rId41" Type="http://schemas.openxmlformats.org/officeDocument/2006/relationships/image" Target="media/image14.png"/><Relationship Id="rId44" Type="http://schemas.openxmlformats.org/officeDocument/2006/relationships/image" Target="media/image19.png"/><Relationship Id="rId43" Type="http://schemas.openxmlformats.org/officeDocument/2006/relationships/image" Target="media/image4.png"/><Relationship Id="rId46" Type="http://schemas.openxmlformats.org/officeDocument/2006/relationships/hyperlink" Target="https://cutt.ly/DB7caei" TargetMode="External"/><Relationship Id="rId45" Type="http://schemas.openxmlformats.org/officeDocument/2006/relationships/hyperlink" Target="https://www.ccn-cert.cni.es/documentos-publicos/1789-magerit-libro-i-metodo/file.html"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png"/><Relationship Id="rId48" Type="http://schemas.openxmlformats.org/officeDocument/2006/relationships/hyperlink" Target="https://cutt.ly/lB7cczs" TargetMode="External"/><Relationship Id="rId47" Type="http://schemas.openxmlformats.org/officeDocument/2006/relationships/image" Target="media/image7.png"/><Relationship Id="rId49" Type="http://schemas.openxmlformats.org/officeDocument/2006/relationships/image" Target="media/image1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1.png"/><Relationship Id="rId8" Type="http://schemas.openxmlformats.org/officeDocument/2006/relationships/image" Target="media/image2.png"/><Relationship Id="rId31" Type="http://schemas.openxmlformats.org/officeDocument/2006/relationships/image" Target="media/image8.png"/><Relationship Id="rId30" Type="http://schemas.openxmlformats.org/officeDocument/2006/relationships/image" Target="media/image9.png"/><Relationship Id="rId33" Type="http://schemas.openxmlformats.org/officeDocument/2006/relationships/image" Target="media/image1.png"/><Relationship Id="rId32" Type="http://schemas.openxmlformats.org/officeDocument/2006/relationships/hyperlink" Target="https://cutt.ly/GB7xJM9" TargetMode="External"/><Relationship Id="rId35" Type="http://schemas.openxmlformats.org/officeDocument/2006/relationships/image" Target="media/image22.png"/><Relationship Id="rId34" Type="http://schemas.openxmlformats.org/officeDocument/2006/relationships/image" Target="media/image26.png"/><Relationship Id="rId37" Type="http://schemas.openxmlformats.org/officeDocument/2006/relationships/image" Target="media/image10.png"/><Relationship Id="rId36" Type="http://schemas.openxmlformats.org/officeDocument/2006/relationships/image" Target="media/image15.png"/><Relationship Id="rId39" Type="http://schemas.openxmlformats.org/officeDocument/2006/relationships/image" Target="media/image6.png"/><Relationship Id="rId38" Type="http://schemas.openxmlformats.org/officeDocument/2006/relationships/image" Target="media/image13.png"/><Relationship Id="rId62" Type="http://schemas.openxmlformats.org/officeDocument/2006/relationships/hyperlink" Target="https://www.mintic.gov.co/gestionti/615/articles-5482_G7_Gestion_Riesgos.pdf" TargetMode="External"/><Relationship Id="rId61" Type="http://schemas.openxmlformats.org/officeDocument/2006/relationships/hyperlink" Target="https://www.incibe.es/sites/default/files/contenidos/guias/doc/guia_ciberseguridad_gestion_riesgos_metad.pdf" TargetMode="External"/><Relationship Id="rId20" Type="http://schemas.openxmlformats.org/officeDocument/2006/relationships/image" Target="media/image18.png"/><Relationship Id="rId64" Type="http://schemas.openxmlformats.org/officeDocument/2006/relationships/hyperlink" Target="https://drive.google.com/drive/u/1/folders/1UiJvaklSCICR4BaQ7ga_q04JFa53h_u_" TargetMode="External"/><Relationship Id="rId63" Type="http://schemas.openxmlformats.org/officeDocument/2006/relationships/hyperlink" Target="https://elibro-net.bdigital.sena.edu.co/es/ereader/senavirtual/131885" TargetMode="External"/><Relationship Id="rId22" Type="http://schemas.openxmlformats.org/officeDocument/2006/relationships/image" Target="media/image32.png"/><Relationship Id="rId21" Type="http://schemas.openxmlformats.org/officeDocument/2006/relationships/image" Target="media/image25.png"/><Relationship Id="rId65" Type="http://schemas.openxmlformats.org/officeDocument/2006/relationships/footer" Target="footer1.xml"/><Relationship Id="rId24" Type="http://schemas.openxmlformats.org/officeDocument/2006/relationships/image" Target="media/image36.png"/><Relationship Id="rId23" Type="http://schemas.openxmlformats.org/officeDocument/2006/relationships/image" Target="media/image27.png"/><Relationship Id="rId60" Type="http://schemas.openxmlformats.org/officeDocument/2006/relationships/hyperlink" Target="https://www.incibe.es/sites/default/files/contenidos/guias/doc/guia_ciberseguridad_gestion_riesgos_metad.pdf" TargetMode="External"/><Relationship Id="rId26" Type="http://schemas.openxmlformats.org/officeDocument/2006/relationships/image" Target="media/image34.png"/><Relationship Id="rId25" Type="http://schemas.openxmlformats.org/officeDocument/2006/relationships/image" Target="media/image29.png"/><Relationship Id="rId28" Type="http://schemas.openxmlformats.org/officeDocument/2006/relationships/image" Target="media/image31.png"/><Relationship Id="rId27" Type="http://schemas.openxmlformats.org/officeDocument/2006/relationships/image" Target="media/image30.png"/><Relationship Id="rId29" Type="http://schemas.openxmlformats.org/officeDocument/2006/relationships/image" Target="media/image37.png"/><Relationship Id="rId51" Type="http://schemas.openxmlformats.org/officeDocument/2006/relationships/hyperlink" Target="https://elibro-net.bdigital.sena.edu.co/es/ereader/senavirtual/53624?page=36" TargetMode="External"/><Relationship Id="rId50" Type="http://schemas.openxmlformats.org/officeDocument/2006/relationships/hyperlink" Target="https://elibro-net.bdigital.sena.edu.co/es/ereader/senavirtual/53624?page=36" TargetMode="External"/><Relationship Id="rId53" Type="http://schemas.openxmlformats.org/officeDocument/2006/relationships/hyperlink" Target="https://administracionelectronica.gob.es/pae_Home/pae_Documentacion/pae_Metodolog/pae_Magerit.html" TargetMode="External"/><Relationship Id="rId52" Type="http://schemas.openxmlformats.org/officeDocument/2006/relationships/hyperlink" Target="https://administracionelectronica.gob.es/pae_Home/pae_Documentacion/pae_Metodolog/pae_Magerit.html" TargetMode="External"/><Relationship Id="rId11" Type="http://schemas.openxmlformats.org/officeDocument/2006/relationships/image" Target="media/image20.png"/><Relationship Id="rId55" Type="http://schemas.openxmlformats.org/officeDocument/2006/relationships/hyperlink" Target="https://e-collection-icontec-org.bdigital.sena.edu.co/normavw.aspx?ID=74790" TargetMode="External"/><Relationship Id="rId10" Type="http://schemas.openxmlformats.org/officeDocument/2006/relationships/image" Target="media/image12.png"/><Relationship Id="rId54" Type="http://schemas.openxmlformats.org/officeDocument/2006/relationships/hyperlink" Target="https://e-collection-icontec-org.bdigital.sena.edu.co/normavw.aspx?ID=74790" TargetMode="External"/><Relationship Id="rId13" Type="http://schemas.openxmlformats.org/officeDocument/2006/relationships/hyperlink" Target="https://cutt.ly/FB7zM05" TargetMode="External"/><Relationship Id="rId57" Type="http://schemas.openxmlformats.org/officeDocument/2006/relationships/hyperlink" Target="https://e-collection-icontec-org.bdigital.sena.edu.co/normavw.aspx?ID=6387" TargetMode="External"/><Relationship Id="rId12" Type="http://schemas.openxmlformats.org/officeDocument/2006/relationships/image" Target="media/image24.png"/><Relationship Id="rId56" Type="http://schemas.openxmlformats.org/officeDocument/2006/relationships/hyperlink" Target="https://e-collection-icontec-org.bdigital.sena.edu.co/normavw.aspx?ID=6387" TargetMode="External"/><Relationship Id="rId15" Type="http://schemas.openxmlformats.org/officeDocument/2006/relationships/image" Target="media/image23.png"/><Relationship Id="rId59" Type="http://schemas.openxmlformats.org/officeDocument/2006/relationships/hyperlink" Target="https://e-collection-icontec-org.bdigital.sena.edu.co/normavw.aspx?ID=74790" TargetMode="External"/><Relationship Id="rId14" Type="http://schemas.openxmlformats.org/officeDocument/2006/relationships/image" Target="media/image16.png"/><Relationship Id="rId58" Type="http://schemas.openxmlformats.org/officeDocument/2006/relationships/hyperlink" Target="https://elibro-net.bdigital.sena.edu.co/es/ereader/senavirtual/118154" TargetMode="External"/><Relationship Id="rId17" Type="http://schemas.openxmlformats.org/officeDocument/2006/relationships/image" Target="media/image28.png"/><Relationship Id="rId16" Type="http://schemas.openxmlformats.org/officeDocument/2006/relationships/image" Target="media/image33.png"/><Relationship Id="rId19" Type="http://schemas.openxmlformats.org/officeDocument/2006/relationships/image" Target="media/image35.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